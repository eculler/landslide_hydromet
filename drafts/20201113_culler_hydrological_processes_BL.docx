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DCF521" w14:textId="77777777" w:rsidR="006F2694" w:rsidRDefault="00C964F2">
      <w:pPr>
        <w:pStyle w:val="Title"/>
      </w:pPr>
      <w:r>
        <w:t>A multi-sensor evaluation of precipitation uncertainty for landslide-triggering storm events</w:t>
      </w:r>
    </w:p>
    <w:p w14:paraId="06B4B647" w14:textId="77777777" w:rsidR="006F2694" w:rsidRDefault="00C964F2">
      <w:pPr>
        <w:pStyle w:val="Author"/>
      </w:pPr>
      <w:r>
        <w:t>Elsa Culler</w:t>
      </w:r>
    </w:p>
    <w:p w14:paraId="5DC1799D" w14:textId="77777777" w:rsidR="006F2694" w:rsidRDefault="00C964F2">
      <w:pPr>
        <w:pStyle w:val="Author"/>
      </w:pPr>
      <w:r>
        <w:t>Andrew Badger</w:t>
      </w:r>
    </w:p>
    <w:p w14:paraId="6263623C" w14:textId="77777777" w:rsidR="006F2694" w:rsidRDefault="00C964F2">
      <w:pPr>
        <w:pStyle w:val="Author"/>
      </w:pPr>
      <w:r>
        <w:t>Toby Minear</w:t>
      </w:r>
    </w:p>
    <w:p w14:paraId="19BC8EB6" w14:textId="77777777" w:rsidR="006F2694" w:rsidRDefault="00C964F2">
      <w:pPr>
        <w:pStyle w:val="Author"/>
      </w:pPr>
      <w:r>
        <w:t>Kristy Tiampo</w:t>
      </w:r>
    </w:p>
    <w:p w14:paraId="71BB99B5" w14:textId="77777777" w:rsidR="006F2694" w:rsidRDefault="00C964F2">
      <w:pPr>
        <w:pStyle w:val="Author"/>
      </w:pPr>
      <w:r>
        <w:t>Ben Livneh</w:t>
      </w:r>
    </w:p>
    <w:p w14:paraId="45049A6E" w14:textId="04A59E76" w:rsidR="006F2694" w:rsidRDefault="00E8094E">
      <w:pPr>
        <w:pStyle w:val="Abstract"/>
      </w:pPr>
      <w:r>
        <w:t>Extreme precipitation can have profound consequences for communities, resulting in flooding and rainfall</w:t>
      </w:r>
      <w:r w:rsidR="00C964F2">
        <w:t>-triggered landslides</w:t>
      </w:r>
      <w:r>
        <w:t xml:space="preserve">, </w:t>
      </w:r>
      <w:r w:rsidR="003260A9">
        <w:t xml:space="preserve">causing </w:t>
      </w:r>
      <w:r w:rsidR="00C964F2">
        <w:t xml:space="preserve">casualties and extensive damage each year. </w:t>
      </w:r>
      <w:r w:rsidR="003260A9">
        <w:t xml:space="preserve">A key challenge to understanding and predicting these natural hazards </w:t>
      </w:r>
      <w:r w:rsidR="00C964F2">
        <w:t xml:space="preserve">comes from </w:t>
      </w:r>
      <w:r w:rsidR="003260A9">
        <w:t xml:space="preserve">uncertainties in </w:t>
      </w:r>
      <w:r w:rsidR="00C964F2">
        <w:t xml:space="preserve">the </w:t>
      </w:r>
      <w:r w:rsidR="001133E3">
        <w:t>depth</w:t>
      </w:r>
      <w:r w:rsidR="00C964F2">
        <w:t xml:space="preserve"> and intensity </w:t>
      </w:r>
      <w:r w:rsidR="001133E3">
        <w:t>of precipitation</w:t>
      </w:r>
      <w:r w:rsidR="00C964F2">
        <w:t xml:space="preserve"> preceding the landslide event. </w:t>
      </w:r>
      <w:r w:rsidR="001133E3">
        <w:t>P</w:t>
      </w:r>
      <w:r w:rsidR="00C964F2">
        <w:t xml:space="preserve">ractitioners </w:t>
      </w:r>
      <w:r w:rsidR="001133E3">
        <w:t xml:space="preserve">and researchers must </w:t>
      </w:r>
      <w:r w:rsidR="00C964F2">
        <w:t xml:space="preserve">select among </w:t>
      </w:r>
      <w:r w:rsidR="001133E3">
        <w:t xml:space="preserve">a </w:t>
      </w:r>
      <w:r w:rsidR="00C964F2">
        <w:t xml:space="preserve">wide range of precipitation </w:t>
      </w:r>
      <w:r w:rsidR="001133E3">
        <w:t>products, often with little guidance</w:t>
      </w:r>
      <w:r w:rsidR="00C964F2">
        <w:t xml:space="preserve">. Here we investigate the degree of precipitation uncertainty </w:t>
      </w:r>
      <w:r w:rsidR="00531E78">
        <w:t>across multiple precipitation products for a large set of</w:t>
      </w:r>
      <w:r w:rsidR="00C964F2">
        <w:t xml:space="preserve"> landslide-triggering storm events and </w:t>
      </w:r>
      <w:r w:rsidR="00531E78">
        <w:t xml:space="preserve">assess </w:t>
      </w:r>
      <w:r w:rsidR="00C964F2">
        <w:t>the impact of uncertaint</w:t>
      </w:r>
      <w:r w:rsidR="00531E78">
        <w:t>ies</w:t>
      </w:r>
      <w:r w:rsidR="00C964F2">
        <w:t xml:space="preserve"> on predicted landslide probability using </w:t>
      </w:r>
      <w:r w:rsidR="00531E78">
        <w:t>published intensity-duration thresholds</w:t>
      </w:r>
      <w:r w:rsidR="00C964F2">
        <w:t xml:space="preserve">. First, we compare the average intensity, peak intensity at the smallest interval available, duration and NOAA Atlas return periods of the landslide-triggering storms, at 257 landslide locations across the continental US and Canada. Precipitation data are taken from five products that cover disparate measurement methods: near real-time and post-processed satellite (Global Precipitation Mission IMERG Early and Final calibrated precipitation), radar (Multi-Radar Multi-Sensor gauge bias-corrected precipitation), gauge (North American Land Data Assimilation System v. 2 Forcing precipitation), and numerical weather prediction (High-Resolution Rapid Refresh real-time precipitation). </w:t>
      </w:r>
      <w:commentRangeStart w:id="0"/>
      <w:r w:rsidR="00C964F2">
        <w:t>These products also cover a range of spatial and temporal resolutions as well as spatial extent and real-time or near real-time availability. In order to evaluate the effects of resolution on the results, we also included a comparison of each dataset re-gridded to match the coarsest spatial and temporal resolution (NLDAS2</w:t>
      </w:r>
      <w:commentRangeEnd w:id="0"/>
      <w:r w:rsidR="00123250">
        <w:rPr>
          <w:rStyle w:val="CommentReference"/>
        </w:rPr>
        <w:commentReference w:id="0"/>
      </w:r>
      <w:r w:rsidR="00C964F2">
        <w:t xml:space="preserve">). </w:t>
      </w:r>
      <w:ins w:id="1" w:author="Ben Livneh" w:date="2020-11-13T12:12:00Z">
        <w:r w:rsidR="00123250">
          <w:t>Landslide-triggering precipitation was found to vary widely across products with the depth of individual storm events diverging by as much as 247 mm with an average difference of 38 mm. Peak intensity measurements, which is also potentially influential in triggering landslides, were also highly variable with an average difference across products of 8.8 mm/</w:t>
        </w:r>
        <w:proofErr w:type="spellStart"/>
        <w:r w:rsidR="00123250">
          <w:t>hr</w:t>
        </w:r>
        <w:proofErr w:type="spellEnd"/>
        <w:r w:rsidR="00123250">
          <w:t xml:space="preserve"> and at times as much as 72 mm/hr</w:t>
        </w:r>
      </w:ins>
      <w:del w:id="2" w:author="Ben Livneh" w:date="2020-11-13T12:12:00Z">
        <w:r w:rsidR="00C964F2" w:rsidDel="00123250">
          <w:delText>Landslide-triggering precipitation was found to vary extensively on the basis of the measurement source with the depth of individual storm events diverging by as much as 247 mm with an average range of 38 mm. Peak intensity measurements, which is also potentially influential in triggering landslides, were also highly variable with an average range of 8.8 mm/hr and at times as much as 72 mm/hr</w:delText>
        </w:r>
      </w:del>
      <w:r w:rsidR="00C964F2">
        <w:t xml:space="preserve">. </w:t>
      </w:r>
      <w:commentRangeStart w:id="3"/>
      <w:r w:rsidR="00C964F2">
        <w:t xml:space="preserve">Next, we compare the intensity and duration of storms at landslide sites to existing published Intensity-Duration Thresholds to determine which products acheive the highest Equitable Threat Score for landslide predictions using these existing models. </w:t>
      </w:r>
      <w:commentRangeEnd w:id="3"/>
      <w:r w:rsidR="00DF3D8A">
        <w:rPr>
          <w:rStyle w:val="CommentReference"/>
        </w:rPr>
        <w:commentReference w:id="3"/>
      </w:r>
      <w:r w:rsidR="00C964F2">
        <w:t xml:space="preserve">Finally, we discuss the implications of precipitation uncertainty in the context of real-time landslide predictions, </w:t>
      </w:r>
      <w:r w:rsidR="00123250">
        <w:t xml:space="preserve">to provide guidance for practitioners and researchers on </w:t>
      </w:r>
      <w:r w:rsidR="00C964F2">
        <w:t>strengths and weaknesses of different products and approaches.</w:t>
      </w:r>
    </w:p>
    <w:p w14:paraId="5CA55A88" w14:textId="77777777" w:rsidR="006F2694" w:rsidRDefault="00C964F2">
      <w:pPr>
        <w:pStyle w:val="Heading1"/>
      </w:pPr>
      <w:bookmarkStart w:id="4" w:name="introduction"/>
      <w:r>
        <w:t>Introduction</w:t>
      </w:r>
    </w:p>
    <w:p w14:paraId="4E8EF4D0" w14:textId="65B4DCE3" w:rsidR="006F2694" w:rsidRDefault="00C964F2">
      <w:pPr>
        <w:pStyle w:val="FirstParagraph"/>
      </w:pPr>
      <w:proofErr w:type="gramStart"/>
      <w:r>
        <w:t>In spite of</w:t>
      </w:r>
      <w:proofErr w:type="gramEnd"/>
      <w:r>
        <w:t xml:space="preserve"> the destructive nature of landslides, these events </w:t>
      </w:r>
      <w:r w:rsidR="009E16B2">
        <w:t xml:space="preserve">remain </w:t>
      </w:r>
      <w:r>
        <w:t xml:space="preserve">challenging to forecast (Kirschbaum and Stanley 2018). There are many sources of uncertainty that contribute to poor landslide predictions such as anthropogenic modifications to </w:t>
      </w:r>
      <w:r w:rsidR="009E16B2">
        <w:t>surface</w:t>
      </w:r>
      <w:r>
        <w:t xml:space="preserve"> and subsurface </w:t>
      </w:r>
      <w:r w:rsidR="009E16B2">
        <w:t xml:space="preserve">soil </w:t>
      </w:r>
      <w:r>
        <w:t>structure</w:t>
      </w:r>
      <w:r w:rsidR="000349F2">
        <w:t xml:space="preserve"> and modifications</w:t>
      </w:r>
      <w:r>
        <w:t xml:space="preserve"> of slope</w:t>
      </w:r>
      <w:r w:rsidR="000349F2">
        <w:t>s</w:t>
      </w:r>
      <w:r>
        <w:t xml:space="preserve">. </w:t>
      </w:r>
      <w:r w:rsidR="007E5716">
        <w:t>P</w:t>
      </w:r>
      <w:r>
        <w:t xml:space="preserve">erhaps the largest source of uncertainty in landslide probability estimates, is hydrologic uncertainty, here defined as uncertainty in the </w:t>
      </w:r>
      <w:r w:rsidR="007E5716">
        <w:t xml:space="preserve">depth </w:t>
      </w:r>
      <w:r>
        <w:t xml:space="preserve">and </w:t>
      </w:r>
      <w:r w:rsidR="007E5716">
        <w:t>intensity of</w:t>
      </w:r>
      <w:r>
        <w:t xml:space="preserve"> precipitation </w:t>
      </w:r>
      <w:r w:rsidR="007E5716">
        <w:t>leading up to</w:t>
      </w:r>
      <w:r>
        <w:t xml:space="preserve"> the event (Chowdhury and Flentje </w:t>
      </w:r>
      <w:r>
        <w:lastRenderedPageBreak/>
        <w:t xml:space="preserve">2002). </w:t>
      </w:r>
      <w:r w:rsidR="007E5716">
        <w:t>A confounding factor</w:t>
      </w:r>
      <w:r>
        <w:t xml:space="preserve"> is the wide range precipitation datasets ranging </w:t>
      </w:r>
      <w:r w:rsidR="007E5716">
        <w:t xml:space="preserve">from </w:t>
      </w:r>
      <w:r>
        <w:t xml:space="preserve">in situ observations, remotely sensed </w:t>
      </w:r>
      <w:r w:rsidR="007E5716">
        <w:t xml:space="preserve">and radar </w:t>
      </w:r>
      <w:r>
        <w:t xml:space="preserve">retrievals, </w:t>
      </w:r>
      <w:r w:rsidR="007E5716">
        <w:t xml:space="preserve">as well as from </w:t>
      </w:r>
      <w:r>
        <w:t xml:space="preserve">numerical weather prediction models. </w:t>
      </w:r>
      <w:commentRangeStart w:id="5"/>
      <w:r>
        <w:t xml:space="preserve">The goal of this </w:t>
      </w:r>
      <w:r w:rsidR="007E5716">
        <w:t xml:space="preserve">analysis </w:t>
      </w:r>
      <w:r>
        <w:t xml:space="preserve">is to investigate the role of precipitation uncertainty, and subsequently the uncertainty in </w:t>
      </w:r>
      <w:r w:rsidR="007E5716">
        <w:t xml:space="preserve">landslide risks </w:t>
      </w:r>
      <w:proofErr w:type="gramStart"/>
      <w:r w:rsidR="007E5716">
        <w:t>as a way to</w:t>
      </w:r>
      <w:proofErr w:type="gramEnd"/>
      <w:r w:rsidR="007E5716">
        <w:t xml:space="preserve"> understand areas of relative agreement and divergence across products, to provide guidance to practitioners and researchers</w:t>
      </w:r>
      <w:commentRangeEnd w:id="5"/>
      <w:r w:rsidR="007E5716">
        <w:rPr>
          <w:rStyle w:val="CommentReference"/>
        </w:rPr>
        <w:commentReference w:id="5"/>
      </w:r>
      <w:r>
        <w:t>.</w:t>
      </w:r>
    </w:p>
    <w:p w14:paraId="5D52AE7F" w14:textId="4E74365F" w:rsidR="006F2694" w:rsidRDefault="00C964F2">
      <w:pPr>
        <w:pStyle w:val="Heading2"/>
        <w:rPr>
          <w:ins w:id="6" w:author="Ben Livneh" w:date="2020-11-13T13:31:00Z"/>
        </w:rPr>
      </w:pPr>
      <w:bookmarkStart w:id="7" w:name="precipitation-sensors-and-estimates"/>
      <w:commentRangeStart w:id="8"/>
      <w:r>
        <w:t xml:space="preserve">Precipitation sensors </w:t>
      </w:r>
      <w:commentRangeEnd w:id="8"/>
      <w:r w:rsidR="00A52F0B">
        <w:rPr>
          <w:rStyle w:val="CommentReference"/>
          <w:rFonts w:asciiTheme="minorHAnsi" w:eastAsiaTheme="minorHAnsi" w:hAnsiTheme="minorHAnsi" w:cstheme="minorBidi"/>
          <w:b w:val="0"/>
          <w:bCs w:val="0"/>
          <w:color w:val="auto"/>
        </w:rPr>
        <w:commentReference w:id="8"/>
      </w:r>
      <w:r>
        <w:t>and estimates</w:t>
      </w:r>
    </w:p>
    <w:p w14:paraId="5B56B1E0" w14:textId="6231FEFF" w:rsidR="00722FE6" w:rsidRPr="00722FE6" w:rsidRDefault="00722FE6">
      <w:pPr>
        <w:pStyle w:val="BodyText"/>
        <w:rPr>
          <w:color w:val="FF0000"/>
          <w:rPrChange w:id="9" w:author="Ben Livneh" w:date="2020-11-13T13:31:00Z">
            <w:rPr/>
          </w:rPrChange>
        </w:rPr>
        <w:pPrChange w:id="10" w:author="Ben Livneh" w:date="2020-11-13T13:31:00Z">
          <w:pPr>
            <w:pStyle w:val="Heading2"/>
          </w:pPr>
        </w:pPrChange>
      </w:pPr>
      <w:ins w:id="11" w:author="Ben Livneh" w:date="2020-11-13T13:31:00Z">
        <w:r>
          <w:rPr>
            <w:color w:val="FF0000"/>
          </w:rPr>
          <w:t xml:space="preserve">I suggest first outlining what the different </w:t>
        </w:r>
        <w:proofErr w:type="spellStart"/>
        <w:r>
          <w:rPr>
            <w:color w:val="FF0000"/>
          </w:rPr>
          <w:t>precip</w:t>
        </w:r>
        <w:proofErr w:type="spellEnd"/>
        <w:r>
          <w:rPr>
            <w:color w:val="FF0000"/>
          </w:rPr>
          <w:t xml:space="preserve"> measurement types are, how they work, and giving strengths and weaknesses of each. A good goal would be 1-2 sentences per measurement type (gauge, satellite, radar, model, </w:t>
        </w:r>
        <w:proofErr w:type="spellStart"/>
        <w:r>
          <w:rPr>
            <w:color w:val="FF0000"/>
          </w:rPr>
          <w:t>merged,etc</w:t>
        </w:r>
        <w:proofErr w:type="spellEnd"/>
        <w:r>
          <w:rPr>
            <w:color w:val="FF0000"/>
          </w:rPr>
          <w:t xml:space="preserve">) with at least 1-2 reference for each, you should already have some of these refs. A good narrative could talk about broad features, e.g. how are they similar, which is considered “best”, </w:t>
        </w:r>
        <w:commentRangeStart w:id="12"/>
        <w:proofErr w:type="spellStart"/>
        <w:r>
          <w:rPr>
            <w:color w:val="FF0000"/>
          </w:rPr>
          <w:t>etc</w:t>
        </w:r>
      </w:ins>
      <w:commentRangeEnd w:id="12"/>
      <w:proofErr w:type="spellEnd"/>
      <w:ins w:id="13" w:author="Ben Livneh" w:date="2020-11-13T13:33:00Z">
        <w:r>
          <w:rPr>
            <w:rStyle w:val="CommentReference"/>
          </w:rPr>
          <w:commentReference w:id="12"/>
        </w:r>
      </w:ins>
    </w:p>
    <w:p w14:paraId="47FD1D4C" w14:textId="77777777" w:rsidR="006F2694" w:rsidRDefault="00C964F2">
      <w:pPr>
        <w:pStyle w:val="Heading3"/>
      </w:pPr>
      <w:bookmarkStart w:id="14" w:name="ground-based-precipitation-gauges"/>
      <w:r>
        <w:t>Ground-based precipitation gauges</w:t>
      </w:r>
    </w:p>
    <w:p w14:paraId="5459BA4F" w14:textId="77777777" w:rsidR="006F2694" w:rsidRDefault="00C964F2">
      <w:pPr>
        <w:pStyle w:val="Compact"/>
        <w:numPr>
          <w:ilvl w:val="0"/>
          <w:numId w:val="2"/>
        </w:numPr>
      </w:pPr>
      <w:r>
        <w:t>Measure precipitation directly</w:t>
      </w:r>
    </w:p>
    <w:p w14:paraId="114D5067" w14:textId="4E75DF90" w:rsidR="006F2694" w:rsidRDefault="00C964F2">
      <w:pPr>
        <w:pStyle w:val="Compact"/>
        <w:numPr>
          <w:ilvl w:val="0"/>
          <w:numId w:val="2"/>
        </w:numPr>
        <w:rPr>
          <w:ins w:id="15" w:author="Ben Livneh" w:date="2020-11-13T12:26:00Z"/>
        </w:rPr>
      </w:pPr>
      <w:r>
        <w:t>Rain gauges are typically considered reference measurements because they the most direct measurement of precipitation (Tapiador et al. 2012).</w:t>
      </w:r>
    </w:p>
    <w:p w14:paraId="1B0E66E4" w14:textId="65A57E5E" w:rsidR="00AC69EF" w:rsidRDefault="00AC69EF">
      <w:pPr>
        <w:pStyle w:val="Compact"/>
        <w:numPr>
          <w:ilvl w:val="0"/>
          <w:numId w:val="2"/>
        </w:numPr>
      </w:pPr>
      <w:ins w:id="16" w:author="Ben Livneh" w:date="2020-11-13T12:26:00Z">
        <w:r>
          <w:t xml:space="preserve">Despite the benefit of being a direct measurement, gauges suffer from several key limitations, including </w:t>
        </w:r>
        <w:proofErr w:type="spellStart"/>
        <w:r>
          <w:t>undercatch</w:t>
        </w:r>
      </w:ins>
      <w:proofErr w:type="spellEnd"/>
      <w:ins w:id="17" w:author="Ben Livneh" w:date="2020-11-13T12:27:00Z">
        <w:r>
          <w:t xml:space="preserve"> (</w:t>
        </w:r>
        <w:commentRangeStart w:id="18"/>
        <w:r>
          <w:t>refs</w:t>
        </w:r>
      </w:ins>
      <w:commentRangeEnd w:id="18"/>
      <w:ins w:id="19" w:author="Ben Livneh" w:date="2020-11-13T12:28:00Z">
        <w:r>
          <w:rPr>
            <w:rStyle w:val="CommentReference"/>
          </w:rPr>
          <w:commentReference w:id="18"/>
        </w:r>
      </w:ins>
      <w:ins w:id="20" w:author="Ben Livneh" w:date="2020-11-13T12:27:00Z">
        <w:r>
          <w:t xml:space="preserve">), poor </w:t>
        </w:r>
        <w:commentRangeStart w:id="21"/>
        <w:r>
          <w:t xml:space="preserve">siting </w:t>
        </w:r>
      </w:ins>
      <w:commentRangeEnd w:id="21"/>
      <w:ins w:id="22" w:author="Ben Livneh" w:date="2020-11-13T12:32:00Z">
        <w:r w:rsidR="009822C2">
          <w:rPr>
            <w:rStyle w:val="CommentReference"/>
          </w:rPr>
          <w:commentReference w:id="21"/>
        </w:r>
      </w:ins>
      <w:ins w:id="23" w:author="Ben Livneh" w:date="2020-11-13T12:27:00Z">
        <w:r>
          <w:t xml:space="preserve">and inconsistencies across instruments (something like this need to reword, I was thinking about when a gauge is replaced with a different instrument, e.g. </w:t>
        </w:r>
        <w:proofErr w:type="spellStart"/>
        <w:r>
          <w:t>Menne</w:t>
        </w:r>
        <w:proofErr w:type="spellEnd"/>
        <w:r>
          <w:t xml:space="preserve"> et al., </w:t>
        </w:r>
      </w:ins>
      <w:ins w:id="24" w:author="Ben Livneh" w:date="2020-11-13T12:28:00Z">
        <w:r>
          <w:t xml:space="preserve">and </w:t>
        </w:r>
        <w:proofErr w:type="spellStart"/>
        <w:r>
          <w:t>Oyler</w:t>
        </w:r>
        <w:proofErr w:type="spellEnd"/>
        <w:r>
          <w:t xml:space="preserve"> et al.)</w:t>
        </w:r>
      </w:ins>
    </w:p>
    <w:p w14:paraId="39CF9F78" w14:textId="109535C5" w:rsidR="00ED01CD" w:rsidRDefault="00ED01CD">
      <w:pPr>
        <w:pStyle w:val="Compact"/>
        <w:numPr>
          <w:ilvl w:val="0"/>
          <w:numId w:val="2"/>
        </w:numPr>
        <w:rPr>
          <w:ins w:id="25" w:author="Ben Livneh" w:date="2020-11-13T12:34:00Z"/>
        </w:rPr>
      </w:pPr>
      <w:ins w:id="26" w:author="Ben Livneh" w:date="2020-11-13T12:34:00Z">
        <w:r>
          <w:t xml:space="preserve">Another limitation, </w:t>
        </w:r>
      </w:ins>
      <w:del w:id="27" w:author="Ben Livneh" w:date="2020-11-13T12:34:00Z">
        <w:r w:rsidR="00C964F2" w:rsidDel="00ED01CD">
          <w:delText xml:space="preserve">Gauges </w:delText>
        </w:r>
      </w:del>
      <w:ins w:id="28" w:author="Ben Livneh" w:date="2020-11-13T12:34:00Z">
        <w:r>
          <w:t xml:space="preserve">gauges only </w:t>
        </w:r>
      </w:ins>
      <w:r w:rsidR="00C964F2">
        <w:t xml:space="preserve">cover a small proportion of land area and are not uniformly distributed, and so only 6.5% of the Earth’s land area between </w:t>
      </w:r>
      <m:oMath>
        <m:sSup>
          <m:sSupPr>
            <m:ctrlPr>
              <w:rPr>
                <w:rFonts w:ascii="Cambria Math" w:hAnsi="Cambria Math"/>
              </w:rPr>
            </m:ctrlPr>
          </m:sSupPr>
          <m:e>
            <m:r>
              <w:rPr>
                <w:rFonts w:ascii="Cambria Math" w:hAnsi="Cambria Math"/>
              </w:rPr>
              <m:t>60</m:t>
            </m:r>
          </m:e>
          <m:sup>
            <m:r>
              <w:rPr>
                <w:rFonts w:ascii="Cambria Math" w:hAnsi="Cambria Math"/>
              </w:rPr>
              <m:t>o</m:t>
            </m:r>
          </m:sup>
        </m:sSup>
      </m:oMath>
      <w:r w:rsidR="00C964F2">
        <w:t xml:space="preserve">N and </w:t>
      </w:r>
      <m:oMath>
        <m:sSup>
          <m:sSupPr>
            <m:ctrlPr>
              <w:rPr>
                <w:rFonts w:ascii="Cambria Math" w:hAnsi="Cambria Math"/>
              </w:rPr>
            </m:ctrlPr>
          </m:sSupPr>
          <m:e>
            <m:r>
              <w:rPr>
                <w:rFonts w:ascii="Cambria Math" w:hAnsi="Cambria Math"/>
              </w:rPr>
              <m:t>60</m:t>
            </m:r>
          </m:e>
          <m:sup>
            <m:r>
              <w:rPr>
                <w:rFonts w:ascii="Cambria Math" w:hAnsi="Cambria Math"/>
              </w:rPr>
              <m:t>o</m:t>
            </m:r>
          </m:sup>
        </m:sSup>
      </m:oMath>
      <w:r w:rsidR="00C964F2">
        <w:t xml:space="preserve">S is within 5 km of a gauge (Chris Kidd et al. 2017). </w:t>
      </w:r>
    </w:p>
    <w:p w14:paraId="5E1241E1" w14:textId="220520FF" w:rsidR="006F2694" w:rsidRDefault="00C964F2">
      <w:pPr>
        <w:pStyle w:val="Compact"/>
        <w:numPr>
          <w:ilvl w:val="0"/>
          <w:numId w:val="2"/>
        </w:numPr>
        <w:rPr>
          <w:ins w:id="29" w:author="Ben Livneh" w:date="2020-11-13T12:26:00Z"/>
        </w:rPr>
      </w:pPr>
      <w:r>
        <w:t xml:space="preserve">As a result, many precipitation products used gauge measurements to correct biases </w:t>
      </w:r>
      <w:commentRangeStart w:id="30"/>
      <w:r>
        <w:t>in more homogeneous but indirect measurements</w:t>
      </w:r>
      <w:commentRangeEnd w:id="30"/>
      <w:r w:rsidR="00ED01CD">
        <w:rPr>
          <w:rStyle w:val="CommentReference"/>
        </w:rPr>
        <w:commentReference w:id="30"/>
      </w:r>
      <w:r>
        <w:t>.</w:t>
      </w:r>
    </w:p>
    <w:p w14:paraId="57C8BE98" w14:textId="0775D4EB" w:rsidR="00AC69EF" w:rsidRDefault="00AC69EF">
      <w:pPr>
        <w:pStyle w:val="Compact"/>
        <w:numPr>
          <w:ilvl w:val="0"/>
          <w:numId w:val="2"/>
        </w:numPr>
      </w:pPr>
    </w:p>
    <w:p w14:paraId="7D7632FF" w14:textId="77777777" w:rsidR="006F2694" w:rsidRDefault="00C964F2">
      <w:pPr>
        <w:pStyle w:val="Heading3"/>
      </w:pPr>
      <w:bookmarkStart w:id="31" w:name="ground-based-radar"/>
      <w:bookmarkEnd w:id="14"/>
      <w:r>
        <w:t>Ground-based radar</w:t>
      </w:r>
    </w:p>
    <w:p w14:paraId="3A8F4DCF" w14:textId="77777777" w:rsidR="006F2694" w:rsidRDefault="00C964F2">
      <w:pPr>
        <w:pStyle w:val="Compact"/>
        <w:numPr>
          <w:ilvl w:val="0"/>
          <w:numId w:val="3"/>
        </w:numPr>
      </w:pPr>
      <w:r>
        <w:t>Indirect estimate of precipitation based on the return echo power from radar.</w:t>
      </w:r>
    </w:p>
    <w:p w14:paraId="26A8CAB4" w14:textId="473C7193" w:rsidR="006F2694" w:rsidRDefault="00C964F2">
      <w:pPr>
        <w:pStyle w:val="Compact"/>
        <w:numPr>
          <w:ilvl w:val="0"/>
          <w:numId w:val="3"/>
        </w:numPr>
        <w:rPr>
          <w:ins w:id="32" w:author="Ben Livneh" w:date="2020-11-13T12:35:00Z"/>
        </w:rPr>
      </w:pPr>
      <w:r>
        <w:t>Unlike gauges, radar can detect variability in precipitation over an area rather than a single measurement that may not be representative. Radar estimates are commonly combined with gauge measurements to fill sampling voids in the gauge network (Tapiador et al. 2012).</w:t>
      </w:r>
    </w:p>
    <w:p w14:paraId="74DDF847" w14:textId="2B4EF2FE" w:rsidR="00ED01CD" w:rsidRDefault="00ED01CD">
      <w:pPr>
        <w:pStyle w:val="Compact"/>
        <w:numPr>
          <w:ilvl w:val="0"/>
          <w:numId w:val="3"/>
        </w:numPr>
      </w:pPr>
      <w:ins w:id="33" w:author="Ben Livneh" w:date="2020-11-13T12:35:00Z">
        <w:r>
          <w:t xml:space="preserve">Limitation is in </w:t>
        </w:r>
      </w:ins>
      <w:ins w:id="34" w:author="Ben Livneh" w:date="2020-11-13T12:36:00Z">
        <w:r>
          <w:t xml:space="preserve">beam </w:t>
        </w:r>
      </w:ins>
      <w:ins w:id="35" w:author="Ben Livneh" w:date="2020-11-13T12:35:00Z">
        <w:r>
          <w:t>blocking of radar signal</w:t>
        </w:r>
      </w:ins>
      <w:ins w:id="36" w:author="Ben Livneh" w:date="2020-11-13T12:36:00Z">
        <w:r>
          <w:t xml:space="preserve"> (</w:t>
        </w:r>
        <w:commentRangeStart w:id="37"/>
        <w:r>
          <w:t xml:space="preserve">refs </w:t>
        </w:r>
        <w:commentRangeEnd w:id="37"/>
        <w:r>
          <w:rPr>
            <w:rStyle w:val="CommentReference"/>
          </w:rPr>
          <w:commentReference w:id="37"/>
        </w:r>
        <w:r>
          <w:t>needed, and a clearer statement on how big of an issue this is, when and where)</w:t>
        </w:r>
      </w:ins>
    </w:p>
    <w:p w14:paraId="34752053" w14:textId="77777777" w:rsidR="006F2694" w:rsidRDefault="00C964F2">
      <w:pPr>
        <w:pStyle w:val="Compact"/>
        <w:numPr>
          <w:ilvl w:val="0"/>
          <w:numId w:val="3"/>
        </w:numPr>
      </w:pPr>
      <w:r>
        <w:t>Though ground-based radar can cover an area instead of a single point like a gauge, a high-density sensor network is still required for continuous spatial coverage.</w:t>
      </w:r>
    </w:p>
    <w:p w14:paraId="0C65EE31" w14:textId="77777777" w:rsidR="006F2694" w:rsidRDefault="00C964F2">
      <w:pPr>
        <w:pStyle w:val="Heading3"/>
      </w:pPr>
      <w:bookmarkStart w:id="38" w:name="satellite"/>
      <w:bookmarkEnd w:id="31"/>
      <w:r>
        <w:t>Satellite</w:t>
      </w:r>
    </w:p>
    <w:p w14:paraId="3D6F7FB4" w14:textId="77777777" w:rsidR="006F2694" w:rsidRDefault="00C964F2">
      <w:pPr>
        <w:pStyle w:val="Compact"/>
        <w:numPr>
          <w:ilvl w:val="0"/>
          <w:numId w:val="4"/>
        </w:numPr>
      </w:pPr>
      <w:r>
        <w:t>Satellite-based sensors included in the products used in this study are active and passive microwave, infrared and radar.(Christopher Kidd et al. 2020)</w:t>
      </w:r>
    </w:p>
    <w:p w14:paraId="0A35C5E1" w14:textId="77777777" w:rsidR="006373EC" w:rsidRDefault="00C964F2">
      <w:pPr>
        <w:pStyle w:val="Compact"/>
        <w:numPr>
          <w:ilvl w:val="0"/>
          <w:numId w:val="4"/>
        </w:numPr>
        <w:rPr>
          <w:ins w:id="39" w:author="Ben Livneh" w:date="2020-11-13T12:38:00Z"/>
        </w:rPr>
      </w:pPr>
      <w:r>
        <w:lastRenderedPageBreak/>
        <w:t xml:space="preserve">Satellites </w:t>
      </w:r>
      <w:ins w:id="40" w:author="Ben Livneh" w:date="2020-11-13T12:37:00Z">
        <w:r w:rsidR="006373EC">
          <w:t xml:space="preserve">overcome accessibility issues of ground-based measurements and don’t suffer the same beam </w:t>
        </w:r>
      </w:ins>
      <w:ins w:id="41" w:author="Ben Livneh" w:date="2020-11-13T12:38:00Z">
        <w:r w:rsidR="006373EC">
          <w:t xml:space="preserve">blocking issues as radar with the potential to </w:t>
        </w:r>
      </w:ins>
      <w:del w:id="42" w:author="Ben Livneh" w:date="2020-11-13T12:38:00Z">
        <w:r w:rsidDel="006373EC">
          <w:delText xml:space="preserve">can </w:delText>
        </w:r>
      </w:del>
      <w:r>
        <w:t xml:space="preserve">provide global, homogeneous coverage. </w:t>
      </w:r>
    </w:p>
    <w:p w14:paraId="10DB7763" w14:textId="1906EB77" w:rsidR="006373EC" w:rsidRDefault="006373EC">
      <w:pPr>
        <w:pStyle w:val="Compact"/>
        <w:numPr>
          <w:ilvl w:val="0"/>
          <w:numId w:val="4"/>
        </w:numPr>
        <w:rPr>
          <w:ins w:id="43" w:author="Ben Livneh" w:date="2020-11-13T12:38:00Z"/>
        </w:rPr>
      </w:pPr>
      <w:ins w:id="44" w:author="Ben Livneh" w:date="2020-11-13T12:38:00Z">
        <w:r>
          <w:t>Limitations include cloud masking, list others here add refs—Elsa, there are tons of satellite precipitation products and l</w:t>
        </w:r>
      </w:ins>
      <w:ins w:id="45" w:author="Ben Livneh" w:date="2020-11-13T12:39:00Z">
        <w:r>
          <w:t>iterature, be sure to site a few and the key issues.</w:t>
        </w:r>
      </w:ins>
    </w:p>
    <w:p w14:paraId="7982F52D" w14:textId="38086E6A" w:rsidR="006F2694" w:rsidRDefault="00C964F2">
      <w:pPr>
        <w:pStyle w:val="Compact"/>
        <w:numPr>
          <w:ilvl w:val="0"/>
          <w:numId w:val="4"/>
        </w:numPr>
      </w:pPr>
      <w:del w:id="46" w:author="Ben Livneh" w:date="2020-11-13T12:39:00Z">
        <w:r w:rsidDel="006373EC">
          <w:delText>However</w:delText>
        </w:r>
      </w:del>
      <w:ins w:id="47" w:author="Ben Livneh" w:date="2020-11-13T12:39:00Z">
        <w:r w:rsidR="006373EC">
          <w:t>Further</w:t>
        </w:r>
      </w:ins>
      <w:r>
        <w:t>, as indirect measurements of precipitation where the relationship between the measurement and precipitation can vary by season and location, satellite products require extensive validation and calibration using ground-based methods (Tapiador et al. 2012).</w:t>
      </w:r>
    </w:p>
    <w:p w14:paraId="3004C8EB" w14:textId="77777777" w:rsidR="006F2694" w:rsidRDefault="00C964F2">
      <w:pPr>
        <w:pStyle w:val="Heading3"/>
      </w:pPr>
      <w:bookmarkStart w:id="48" w:name="models"/>
      <w:bookmarkEnd w:id="38"/>
      <w:r>
        <w:t>Models</w:t>
      </w:r>
    </w:p>
    <w:p w14:paraId="429CA5BB" w14:textId="1BB80220" w:rsidR="006F2694" w:rsidRDefault="00C964F2">
      <w:pPr>
        <w:pStyle w:val="Compact"/>
        <w:numPr>
          <w:ilvl w:val="0"/>
          <w:numId w:val="5"/>
        </w:numPr>
        <w:rPr>
          <w:ins w:id="49" w:author="Ben Livneh" w:date="2020-11-13T12:40:00Z"/>
        </w:rPr>
      </w:pPr>
      <w:r>
        <w:t>Numerical weather prediction is used to forecast weather conditions based on current measurements and physically-based atmospheric models.</w:t>
      </w:r>
      <w:ins w:id="50" w:author="Ben Livneh" w:date="2020-11-13T12:41:00Z">
        <w:r w:rsidR="00C56EAF">
          <w:t xml:space="preserve"> Represents the only true ‘forecast’ that are widely used and can help mitigate damages, </w:t>
        </w:r>
        <w:proofErr w:type="spellStart"/>
        <w:r w:rsidR="00C56EAF">
          <w:t>etc</w:t>
        </w:r>
      </w:ins>
      <w:proofErr w:type="spellEnd"/>
    </w:p>
    <w:p w14:paraId="1BCF3380" w14:textId="4702CA95" w:rsidR="00C56EAF" w:rsidRDefault="006373EC" w:rsidP="00C56EAF">
      <w:pPr>
        <w:pStyle w:val="Compact"/>
        <w:numPr>
          <w:ilvl w:val="0"/>
          <w:numId w:val="5"/>
        </w:numPr>
      </w:pPr>
      <w:ins w:id="51" w:author="Ben Livneh" w:date="2020-11-13T12:40:00Z">
        <w:r>
          <w:t>Useful for simulating physics and meteorology in places with limited observations</w:t>
        </w:r>
        <w:r w:rsidR="00C56EAF">
          <w:t xml:space="preserve"> (refs)</w:t>
        </w:r>
      </w:ins>
      <w:ins w:id="52" w:author="Ben Livneh" w:date="2020-11-13T12:41:00Z">
        <w:r w:rsidR="00C56EAF">
          <w:t>.</w:t>
        </w:r>
      </w:ins>
    </w:p>
    <w:p w14:paraId="0E8EBFEB" w14:textId="372A6FD7" w:rsidR="006F2694" w:rsidRDefault="006373EC">
      <w:pPr>
        <w:pStyle w:val="Compact"/>
        <w:numPr>
          <w:ilvl w:val="0"/>
          <w:numId w:val="5"/>
        </w:numPr>
      </w:pPr>
      <w:ins w:id="53" w:author="Ben Livneh" w:date="2020-11-13T12:40:00Z">
        <w:r>
          <w:t xml:space="preserve">Where available, it </w:t>
        </w:r>
      </w:ins>
      <w:del w:id="54" w:author="Ben Livneh" w:date="2020-11-13T12:40:00Z">
        <w:r w:rsidR="00C964F2" w:rsidDel="006373EC">
          <w:delText xml:space="preserve">Can </w:delText>
        </w:r>
      </w:del>
      <w:ins w:id="55" w:author="Ben Livneh" w:date="2020-11-13T12:40:00Z">
        <w:r>
          <w:t xml:space="preserve">can </w:t>
        </w:r>
      </w:ins>
      <w:del w:id="56" w:author="Ben Livneh" w:date="2020-11-13T12:39:00Z">
        <w:r w:rsidR="00C964F2" w:rsidDel="006373EC">
          <w:delText xml:space="preserve">incorporate </w:delText>
        </w:r>
      </w:del>
      <w:ins w:id="57" w:author="Ben Livneh" w:date="2020-11-13T12:39:00Z">
        <w:r>
          <w:t xml:space="preserve">assimilate </w:t>
        </w:r>
      </w:ins>
      <w:r w:rsidR="00C964F2">
        <w:t>many different types of observations and provide homogeneous and high-resolution estimates over continental scales, but nonetheless vulnerable to biases especially in conditions where the model has less skill since it is not based on current direct observations (Tapiador et al. 2012).</w:t>
      </w:r>
    </w:p>
    <w:p w14:paraId="15654AB4" w14:textId="77777777" w:rsidR="006F2694" w:rsidRDefault="00C964F2">
      <w:pPr>
        <w:pStyle w:val="Heading2"/>
      </w:pPr>
      <w:bookmarkStart w:id="58" w:name="X84ebe719ca67fd6c5e390e26e89f7486e8dad0c"/>
      <w:bookmarkEnd w:id="7"/>
      <w:bookmarkEnd w:id="48"/>
      <w:r>
        <w:t>Precipitation datasets for near-real time landslide predictions</w:t>
      </w:r>
    </w:p>
    <w:p w14:paraId="76D6FAC8" w14:textId="4716A17E" w:rsidR="00C56EAF" w:rsidRDefault="00C56EAF">
      <w:pPr>
        <w:pStyle w:val="Compact"/>
        <w:numPr>
          <w:ilvl w:val="0"/>
          <w:numId w:val="6"/>
        </w:numPr>
        <w:rPr>
          <w:ins w:id="59" w:author="Ben Livneh" w:date="2020-11-13T12:42:00Z"/>
        </w:rPr>
      </w:pPr>
      <w:ins w:id="60" w:author="Ben Livneh" w:date="2020-11-13T12:41:00Z">
        <w:r>
          <w:t xml:space="preserve">Historical precipitation datasets </w:t>
        </w:r>
      </w:ins>
      <w:ins w:id="61" w:author="Ben Livneh" w:date="2020-11-13T12:42:00Z">
        <w:r>
          <w:t xml:space="preserve">are useful for retrospective analysis into drivers and mechanisms </w:t>
        </w:r>
        <w:proofErr w:type="spellStart"/>
        <w:r>
          <w:t>assocated</w:t>
        </w:r>
        <w:proofErr w:type="spellEnd"/>
        <w:r>
          <w:t xml:space="preserve"> with landslides, helpful to understand regional features and risk factors.</w:t>
        </w:r>
      </w:ins>
    </w:p>
    <w:p w14:paraId="69EF94EF" w14:textId="3A8E722A" w:rsidR="006F2694" w:rsidRDefault="00C56EAF">
      <w:pPr>
        <w:pStyle w:val="Compact"/>
        <w:numPr>
          <w:ilvl w:val="0"/>
          <w:numId w:val="6"/>
        </w:numPr>
      </w:pPr>
      <w:ins w:id="62" w:author="Ben Livneh" w:date="2020-11-13T12:42:00Z">
        <w:r>
          <w:t xml:space="preserve">However, prognostic forecasts </w:t>
        </w:r>
      </w:ins>
      <w:ins w:id="63" w:author="Ben Livneh" w:date="2020-11-13T12:43:00Z">
        <w:r>
          <w:t xml:space="preserve">of precipitation are more complex and depend upon </w:t>
        </w:r>
      </w:ins>
      <w:del w:id="64" w:author="Ben Livneh" w:date="2020-11-13T12:43:00Z">
        <w:r w:rsidR="00C964F2" w:rsidDel="00C56EAF">
          <w:delText xml:space="preserve">Low </w:delText>
        </w:r>
      </w:del>
      <w:ins w:id="65" w:author="Ben Livneh" w:date="2020-11-13T12:43:00Z">
        <w:r>
          <w:t xml:space="preserve">low </w:t>
        </w:r>
      </w:ins>
      <w:r w:rsidR="00C964F2">
        <w:t>latency: landslide predictions are most useful in advance</w:t>
      </w:r>
      <w:commentRangeStart w:id="66"/>
      <w:r w:rsidR="00C964F2">
        <w:t xml:space="preserve"> or hours after rather than weeks or months</w:t>
      </w:r>
      <w:commentRangeEnd w:id="66"/>
      <w:r>
        <w:rPr>
          <w:rStyle w:val="CommentReference"/>
        </w:rPr>
        <w:commentReference w:id="66"/>
      </w:r>
    </w:p>
    <w:p w14:paraId="565EC486" w14:textId="77777777" w:rsidR="00E02C0D" w:rsidRDefault="00E02C0D" w:rsidP="00E02C0D">
      <w:pPr>
        <w:pStyle w:val="Compact"/>
        <w:numPr>
          <w:ilvl w:val="0"/>
          <w:numId w:val="6"/>
        </w:numPr>
        <w:rPr>
          <w:ins w:id="67" w:author="Ben Livneh" w:date="2020-11-13T12:49:00Z"/>
        </w:rPr>
      </w:pPr>
      <w:ins w:id="68" w:author="Ben Livneh" w:date="2020-11-13T12:49:00Z">
        <w:r>
          <w:t>Overall, most precipitation products suffer from sparse coverage in mountainous regions (Sun et al. 2018), precisely where landslides are most likely to occur due to higher slopes.</w:t>
        </w:r>
      </w:ins>
    </w:p>
    <w:p w14:paraId="273181D9" w14:textId="7085EA12" w:rsidR="006F2694" w:rsidRDefault="00C964F2">
      <w:pPr>
        <w:pStyle w:val="Compact"/>
        <w:numPr>
          <w:ilvl w:val="0"/>
          <w:numId w:val="6"/>
        </w:numPr>
      </w:pPr>
      <w:r>
        <w:t xml:space="preserve">Satellite products </w:t>
      </w:r>
      <w:ins w:id="69" w:author="Ben Livneh" w:date="2020-11-13T12:49:00Z">
        <w:r w:rsidR="00E02C0D">
          <w:t xml:space="preserve">that provide data in mountains </w:t>
        </w:r>
      </w:ins>
      <w:r>
        <w:t xml:space="preserve">tend to capture higher-intensity precipitation (Sun et al. 2018) that can be key in triggering landslides, particularly mudslides and debris flows (Cannon and Gartner 2005). This may be </w:t>
      </w:r>
      <w:commentRangeStart w:id="70"/>
      <w:r>
        <w:t xml:space="preserve">due to the measurement method </w:t>
      </w:r>
      <w:commentRangeEnd w:id="70"/>
      <w:r w:rsidR="00A52F0B">
        <w:rPr>
          <w:rStyle w:val="CommentReference"/>
        </w:rPr>
        <w:commentReference w:id="70"/>
      </w:r>
      <w:r>
        <w:t>or the generally higher temporal resolution of satellite products.</w:t>
      </w:r>
    </w:p>
    <w:p w14:paraId="314F2053" w14:textId="0A370804" w:rsidR="006F2694" w:rsidDel="00E02C0D" w:rsidRDefault="00E02C0D">
      <w:pPr>
        <w:pStyle w:val="Compact"/>
        <w:numPr>
          <w:ilvl w:val="0"/>
          <w:numId w:val="6"/>
        </w:numPr>
        <w:rPr>
          <w:del w:id="71" w:author="Ben Livneh" w:date="2020-11-13T12:49:00Z"/>
        </w:rPr>
      </w:pPr>
      <w:ins w:id="72" w:author="Ben Livneh" w:date="2020-11-13T12:50:00Z">
        <w:r>
          <w:t xml:space="preserve">General </w:t>
        </w:r>
      </w:ins>
      <w:del w:id="73" w:author="Ben Livneh" w:date="2020-11-13T12:49:00Z">
        <w:r w:rsidR="00C964F2" w:rsidDel="00E02C0D">
          <w:delText xml:space="preserve">Many precipitation products </w:delText>
        </w:r>
      </w:del>
      <w:del w:id="74" w:author="Ben Livneh" w:date="2020-11-13T12:44:00Z">
        <w:r w:rsidR="00C964F2" w:rsidDel="00A52F0B">
          <w:delText xml:space="preserve">struggle </w:delText>
        </w:r>
      </w:del>
      <w:del w:id="75" w:author="Ben Livneh" w:date="2020-11-13T12:49:00Z">
        <w:r w:rsidR="00C964F2" w:rsidDel="00E02C0D">
          <w:delText>in mountainous regions (Sun et al. 2018), precisely where landslides are most likely to occur due to higher slopes.</w:delText>
        </w:r>
      </w:del>
    </w:p>
    <w:p w14:paraId="4397D65C" w14:textId="77777777" w:rsidR="006F2694" w:rsidRDefault="00C964F2">
      <w:pPr>
        <w:pStyle w:val="Heading2"/>
      </w:pPr>
      <w:bookmarkStart w:id="76" w:name="precipitation-product-comparisons"/>
      <w:bookmarkEnd w:id="58"/>
      <w:r>
        <w:t>Precipitation product comparisons</w:t>
      </w:r>
    </w:p>
    <w:p w14:paraId="56AEEE44" w14:textId="15B0DC94" w:rsidR="001873A5" w:rsidRDefault="001873A5" w:rsidP="001873A5">
      <w:pPr>
        <w:pStyle w:val="FirstParagraph"/>
        <w:numPr>
          <w:ilvl w:val="0"/>
          <w:numId w:val="21"/>
        </w:numPr>
        <w:rPr>
          <w:ins w:id="77" w:author="Ben Livneh" w:date="2020-11-13T12:51:00Z"/>
        </w:rPr>
      </w:pPr>
      <w:ins w:id="78" w:author="Ben Livneh" w:date="2020-11-13T12:50:00Z">
        <w:r>
          <w:t>Existing intercomparisons</w:t>
        </w:r>
      </w:ins>
      <w:ins w:id="79" w:author="Ben Livneh" w:date="2020-11-13T12:51:00Z">
        <w:r>
          <w:t xml:space="preserve"> of precipitation </w:t>
        </w:r>
      </w:ins>
      <w:ins w:id="80" w:author="Ben Livneh" w:date="2020-11-13T12:54:00Z">
        <w:r w:rsidR="00453120">
          <w:t xml:space="preserve">products </w:t>
        </w:r>
      </w:ins>
      <w:ins w:id="81" w:author="Ben Livneh" w:date="2020-11-13T12:51:00Z">
        <w:r>
          <w:t>have tended to focus on X, Y, Z regions/scales (refs here)</w:t>
        </w:r>
      </w:ins>
    </w:p>
    <w:p w14:paraId="393E895F" w14:textId="77777777" w:rsidR="001873A5" w:rsidRDefault="001873A5" w:rsidP="001873A5">
      <w:pPr>
        <w:pStyle w:val="FirstParagraph"/>
        <w:numPr>
          <w:ilvl w:val="0"/>
          <w:numId w:val="21"/>
        </w:numPr>
        <w:rPr>
          <w:ins w:id="82" w:author="Ben Livneh" w:date="2020-11-13T12:52:00Z"/>
        </w:rPr>
      </w:pPr>
      <w:ins w:id="83" w:author="Ben Livneh" w:date="2020-11-13T12:52:00Z">
        <w:r>
          <w:t>E</w:t>
        </w:r>
      </w:ins>
      <w:ins w:id="84" w:author="Ben Livneh" w:date="2020-11-13T12:51:00Z">
        <w:r>
          <w:t xml:space="preserve">rrors </w:t>
        </w:r>
      </w:ins>
      <w:ins w:id="85" w:author="Ben Livneh" w:date="2020-11-13T12:52:00Z">
        <w:r>
          <w:t xml:space="preserve">as large </w:t>
        </w:r>
        <w:commentRangeStart w:id="86"/>
        <w:r>
          <w:t>as 300 mm/</w:t>
        </w:r>
        <w:proofErr w:type="spellStart"/>
        <w:r>
          <w:t>yr</w:t>
        </w:r>
        <w:proofErr w:type="spellEnd"/>
        <w:r>
          <w:t xml:space="preserve"> </w:t>
        </w:r>
      </w:ins>
      <w:commentRangeEnd w:id="86"/>
      <w:ins w:id="87" w:author="Ben Livneh" w:date="2020-11-13T12:53:00Z">
        <w:r>
          <w:rPr>
            <w:rStyle w:val="CommentReference"/>
          </w:rPr>
          <w:commentReference w:id="86"/>
        </w:r>
      </w:ins>
      <w:ins w:id="88" w:author="Ben Livneh" w:date="2020-11-13T12:51:00Z">
        <w:r>
          <w:t xml:space="preserve">have been noted even across the same class of product </w:t>
        </w:r>
      </w:ins>
      <w:ins w:id="89" w:author="Ben Livneh" w:date="2020-11-13T12:52:00Z">
        <w:r>
          <w:t>(</w:t>
        </w:r>
      </w:ins>
      <w:r w:rsidR="00C964F2">
        <w:t>Sun et al. (2018)</w:t>
      </w:r>
      <w:ins w:id="90" w:author="Ben Livneh" w:date="2020-11-13T12:52:00Z">
        <w:r>
          <w:t xml:space="preserve">) </w:t>
        </w:r>
      </w:ins>
    </w:p>
    <w:p w14:paraId="35AB356C" w14:textId="77777777" w:rsidR="00453120" w:rsidRDefault="001873A5" w:rsidP="00453120">
      <w:pPr>
        <w:pStyle w:val="FirstParagraph"/>
        <w:numPr>
          <w:ilvl w:val="0"/>
          <w:numId w:val="21"/>
        </w:numPr>
        <w:rPr>
          <w:ins w:id="91" w:author="Ben Livneh" w:date="2020-11-13T12:55:00Z"/>
        </w:rPr>
      </w:pPr>
      <w:ins w:id="92" w:author="Ben Livneh" w:date="2020-11-13T12:52:00Z">
        <w:r>
          <w:lastRenderedPageBreak/>
          <w:t>A of</w:t>
        </w:r>
      </w:ins>
      <w:r w:rsidR="00C964F2">
        <w:t xml:space="preserve"> reviewed 30 gauge-based, satellite-based, and reanalysis global precipitation products</w:t>
      </w:r>
      <w:ins w:id="93" w:author="Ben Livneh" w:date="2020-11-13T12:52:00Z">
        <w:r>
          <w:t xml:space="preserve"> found that</w:t>
        </w:r>
      </w:ins>
      <w:del w:id="94" w:author="Ben Livneh" w:date="2020-11-13T12:53:00Z">
        <w:r w:rsidR="00C964F2" w:rsidDel="001873A5">
          <w:delText>,</w:delText>
        </w:r>
      </w:del>
      <w:r w:rsidR="00C964F2">
        <w:t xml:space="preserve"> </w:t>
      </w:r>
      <w:del w:id="95" w:author="Ben Livneh" w:date="2020-11-13T12:53:00Z">
        <w:r w:rsidR="00C964F2" w:rsidDel="001873A5">
          <w:delText xml:space="preserve">comparing annual precipitation estimates, 90th percentile of daily precipitation, systematic and random error for daily precipitation, and regional differences in performance. They found a great deal of variability even within the same class of product (e.g. a deviation of 300 mm in annual precipitation for some). They conclude that cross validating across multiple datasets is crucial to account for errors, and that </w:delText>
        </w:r>
      </w:del>
      <w:r w:rsidR="00C964F2">
        <w:t>the placement and density of gauges accounts for many of the errors in gauge-based or gauge-corrected products</w:t>
      </w:r>
      <w:ins w:id="96" w:author="Ben Livneh" w:date="2020-11-13T12:55:00Z">
        <w:r w:rsidR="00453120">
          <w:t xml:space="preserve">, </w:t>
        </w:r>
      </w:ins>
      <w:del w:id="97" w:author="Ben Livneh" w:date="2020-11-13T12:55:00Z">
        <w:r w:rsidR="00C964F2" w:rsidDel="00453120">
          <w:delText>.</w:delText>
        </w:r>
      </w:del>
      <w:ins w:id="98" w:author="Ben Livneh" w:date="2020-11-13T12:53:00Z">
        <w:r>
          <w:t>They conclude that cross validating across multiple datasets is crucial to account for errors, and that</w:t>
        </w:r>
      </w:ins>
    </w:p>
    <w:p w14:paraId="330768D4" w14:textId="25B1EBAE" w:rsidR="006F2694" w:rsidDel="00453120" w:rsidRDefault="00453120">
      <w:pPr>
        <w:pStyle w:val="FirstParagraph"/>
        <w:numPr>
          <w:ilvl w:val="0"/>
          <w:numId w:val="21"/>
        </w:numPr>
        <w:rPr>
          <w:del w:id="99" w:author="Ben Livneh" w:date="2020-11-13T12:55:00Z"/>
        </w:rPr>
        <w:pPrChange w:id="100" w:author="Ben Livneh" w:date="2020-11-13T12:50:00Z">
          <w:pPr>
            <w:pStyle w:val="FirstParagraph"/>
          </w:pPr>
        </w:pPrChange>
      </w:pPr>
      <w:ins w:id="101" w:author="Ben Livneh" w:date="2020-11-13T12:55:00Z">
        <w:r>
          <w:t xml:space="preserve"> </w:t>
        </w:r>
      </w:ins>
    </w:p>
    <w:p w14:paraId="3E4D6BF3" w14:textId="042D4774" w:rsidR="006F2694" w:rsidRDefault="00C964F2">
      <w:pPr>
        <w:pStyle w:val="FirstParagraph"/>
        <w:numPr>
          <w:ilvl w:val="0"/>
          <w:numId w:val="21"/>
        </w:numPr>
        <w:pPrChange w:id="102" w:author="Ben Livneh" w:date="2020-11-13T12:55:00Z">
          <w:pPr>
            <w:pStyle w:val="BodyText"/>
          </w:pPr>
        </w:pPrChange>
      </w:pPr>
      <w:r>
        <w:t xml:space="preserve">Robert F. Adler et al. (2001) similarly analyzed 31 gauge-based, satellite-based, model-based, and climatological datasets, comparing monthly precipitation, precipitation </w:t>
      </w:r>
      <w:del w:id="103" w:author="Ben Livneh" w:date="2020-11-13T12:55:00Z">
        <w:r w:rsidDel="00453120">
          <w:delText xml:space="preserve">by latitude, and inter-annual change. They </w:delText>
        </w:r>
      </w:del>
      <w:r>
        <w:t>found that ‘quasi-standard’ products, e.g. those like the Global Precipitation Measurement mission (GPM) (Hou et al. 2014) that have undergone substantial testing, perform better. Additionally, they found that products incorporating both in situ and satellite information (e.g. the Global Precipitation Climatology Project [GPCP] (Robert F. Adler et al. 2003)) perform better than products based on a single data source.</w:t>
      </w:r>
    </w:p>
    <w:p w14:paraId="3B332870" w14:textId="77777777" w:rsidR="006F2694" w:rsidRDefault="00C964F2">
      <w:pPr>
        <w:pStyle w:val="Heading2"/>
      </w:pPr>
      <w:bookmarkStart w:id="104" w:name="X2fc9c429eaf7ed69bec736ca54cb47ec70ec78e"/>
      <w:bookmarkEnd w:id="76"/>
      <w:r>
        <w:t>Inter-comparison of extreme precipitation</w:t>
      </w:r>
    </w:p>
    <w:p w14:paraId="34A31E64" w14:textId="04E01688" w:rsidR="006F2694" w:rsidRDefault="00453120" w:rsidP="00937DB4">
      <w:pPr>
        <w:pStyle w:val="FirstParagraph"/>
        <w:numPr>
          <w:ilvl w:val="0"/>
          <w:numId w:val="22"/>
        </w:numPr>
      </w:pPr>
      <w:ins w:id="105" w:author="Ben Livneh" w:date="2020-11-13T12:56:00Z">
        <w:r>
          <w:t xml:space="preserve">Fewer studies comparing extreme precipitation exist (refs here—please site the refs I shared with you last time), primarily </w:t>
        </w:r>
      </w:ins>
      <w:r w:rsidR="00C964F2">
        <w:t>look</w:t>
      </w:r>
      <w:ins w:id="106" w:author="Ben Livneh" w:date="2020-11-13T12:56:00Z">
        <w:r>
          <w:t>ing</w:t>
        </w:r>
      </w:ins>
      <w:r w:rsidR="00C964F2">
        <w:t xml:space="preserve"> at extreme precipitation indicators such as 90th percentile precipitation, extreme 1-day precipitation and maximum number of consecutive wet days, but these measures are meant to capture large storms that happen on at least an annual basis </w:t>
      </w:r>
      <w:ins w:id="107" w:author="Ben Livneh" w:date="2020-11-13T12:57:00Z">
        <w:r w:rsidR="004B6A8B">
          <w:t>but not necessarily for</w:t>
        </w:r>
      </w:ins>
      <w:r w:rsidR="00C964F2">
        <w:t xml:space="preserve"> storms that </w:t>
      </w:r>
      <w:commentRangeStart w:id="108"/>
      <w:r w:rsidR="00C964F2">
        <w:t xml:space="preserve">rise to the level of a natural disaster </w:t>
      </w:r>
      <w:commentRangeEnd w:id="108"/>
      <w:r w:rsidR="004B6A8B">
        <w:rPr>
          <w:rStyle w:val="CommentReference"/>
        </w:rPr>
        <w:commentReference w:id="108"/>
      </w:r>
      <w:r w:rsidR="00C964F2">
        <w:t xml:space="preserve">(Sun et al. 2018; Manzanas et al. 2014). Because this study is focusing on rainfall-triggered landslides, it will focus instead on the total storm depth, duration, average intensity, and peak intensity of precipitation </w:t>
      </w:r>
      <w:ins w:id="109" w:author="Ben Livneh" w:date="2020-11-13T12:58:00Z">
        <w:r w:rsidR="00C964F2">
          <w:t xml:space="preserve">events known to precede landslides in </w:t>
        </w:r>
      </w:ins>
      <w:r w:rsidR="00C964F2">
        <w:t>North America.</w:t>
      </w:r>
    </w:p>
    <w:p w14:paraId="70D1A3AA" w14:textId="77777777" w:rsidR="006F2694" w:rsidRDefault="00C964F2">
      <w:pPr>
        <w:pStyle w:val="Heading2"/>
      </w:pPr>
      <w:bookmarkStart w:id="110" w:name="X90e6ddd40066b5a79a1b86b13efe967e42aa3fa"/>
      <w:bookmarkEnd w:id="104"/>
      <w:r>
        <w:t>Intensity-Duration Thresholds for landslide prediction</w:t>
      </w:r>
    </w:p>
    <w:p w14:paraId="35809995" w14:textId="77777777" w:rsidR="006F2694" w:rsidRDefault="00C964F2">
      <w:pPr>
        <w:pStyle w:val="Compact"/>
        <w:numPr>
          <w:ilvl w:val="0"/>
          <w:numId w:val="7"/>
        </w:numPr>
      </w:pPr>
      <w:r>
        <w:t>Intensity-Duration Thresholds are a type of single-parameter statistical model used for landslide early warning systems, where rainstorms above the curve are predicted to cause landslides (Scheevel et al. 2017).</w:t>
      </w:r>
    </w:p>
    <w:p w14:paraId="2190C777" w14:textId="77777777" w:rsidR="006F2694" w:rsidRDefault="00C964F2">
      <w:pPr>
        <w:pStyle w:val="Compact"/>
        <w:numPr>
          <w:ilvl w:val="0"/>
          <w:numId w:val="7"/>
        </w:numPr>
      </w:pPr>
      <w:r>
        <w:t>(Guzzetti et al. 2008) reviewed published Intensity-Duraion Thresholds worldwide.</w:t>
      </w:r>
    </w:p>
    <w:p w14:paraId="4A40EE01" w14:textId="79F8E653" w:rsidR="006F2694" w:rsidRDefault="00C964F2">
      <w:pPr>
        <w:pStyle w:val="Compact"/>
        <w:numPr>
          <w:ilvl w:val="0"/>
          <w:numId w:val="7"/>
        </w:numPr>
        <w:rPr>
          <w:ins w:id="111" w:author="Ben Livneh" w:date="2020-11-13T12:58:00Z"/>
        </w:rPr>
      </w:pPr>
      <w:r>
        <w:t>This study will use a selection of power-law Intensity-Duration Thresholds to compare the suitability of precipitation measurements from different sources for providing early warning or near-realtime support to disaster response organizations.</w:t>
      </w:r>
    </w:p>
    <w:p w14:paraId="39BA5D84" w14:textId="23D9A3ED" w:rsidR="00C964F2" w:rsidRDefault="00C964F2" w:rsidP="00C964F2">
      <w:pPr>
        <w:pStyle w:val="Compact"/>
        <w:rPr>
          <w:ins w:id="112" w:author="Ben Livneh" w:date="2020-11-13T12:59:00Z"/>
        </w:rPr>
      </w:pPr>
    </w:p>
    <w:p w14:paraId="6F728965" w14:textId="3CB3700A" w:rsidR="00C964F2" w:rsidRDefault="00C964F2" w:rsidP="00C964F2">
      <w:pPr>
        <w:pStyle w:val="Compact"/>
        <w:rPr>
          <w:ins w:id="113" w:author="Ben Livneh" w:date="2020-11-13T12:59:00Z"/>
        </w:rPr>
      </w:pPr>
      <w:ins w:id="114" w:author="Ben Livneh" w:date="2020-11-13T12:59:00Z">
        <w:r>
          <w:t>CLOSING PARAGRAPH NEEDED</w:t>
        </w:r>
      </w:ins>
    </w:p>
    <w:p w14:paraId="4ADE09D9" w14:textId="0510245F" w:rsidR="00C964F2" w:rsidRDefault="00C964F2" w:rsidP="00C964F2">
      <w:pPr>
        <w:pStyle w:val="Compact"/>
        <w:numPr>
          <w:ilvl w:val="0"/>
          <w:numId w:val="22"/>
        </w:numPr>
        <w:rPr>
          <w:ins w:id="115" w:author="Ben Livneh" w:date="2020-11-13T13:00:00Z"/>
        </w:rPr>
      </w:pPr>
      <w:ins w:id="116" w:author="Ben Livneh" w:date="2020-11-13T12:59:00Z">
        <w:r>
          <w:t>Given the wide ranging issues associated with precipitation observation sited above, as well as the importance of understanding and anticipating landslide events, this study</w:t>
        </w:r>
        <w:r w:rsidR="00CA4EA4">
          <w:t xml:space="preserve"> presents a multi-product, m</w:t>
        </w:r>
      </w:ins>
      <w:ins w:id="117" w:author="Ben Livneh" w:date="2020-11-13T13:00:00Z">
        <w:r w:rsidR="00CA4EA4">
          <w:t>ulti-site analysis to understand landslide-triggering storms</w:t>
        </w:r>
      </w:ins>
    </w:p>
    <w:p w14:paraId="57500EED" w14:textId="17B8DFBE" w:rsidR="00CA4EA4" w:rsidRDefault="00CA4EA4" w:rsidP="00C964F2">
      <w:pPr>
        <w:pStyle w:val="Compact"/>
        <w:numPr>
          <w:ilvl w:val="0"/>
          <w:numId w:val="22"/>
        </w:numPr>
        <w:rPr>
          <w:ins w:id="118" w:author="Ben Livneh" w:date="2020-11-13T13:02:00Z"/>
        </w:rPr>
      </w:pPr>
      <w:ins w:id="119" w:author="Ben Livneh" w:date="2020-11-13T13:00:00Z">
        <w:r>
          <w:t>IMPORTANT: this work addressed an existing gap(s) in the literature</w:t>
        </w:r>
      </w:ins>
      <w:ins w:id="120" w:author="Ben Livneh" w:date="2020-11-13T13:01:00Z">
        <w:r>
          <w:t xml:space="preserve">: extreme precipitation evaluation with a unique focus toward hazards, assessment of multiple dimensions of these extreme events (intensity, duration, frequency, </w:t>
        </w:r>
        <w:proofErr w:type="spellStart"/>
        <w:r>
          <w:t>etc</w:t>
        </w:r>
        <w:proofErr w:type="spellEnd"/>
        <w:r>
          <w:t>), consideration of landslide t</w:t>
        </w:r>
      </w:ins>
      <w:ins w:id="121" w:author="Ben Livneh" w:date="2020-11-13T13:02:00Z">
        <w:r>
          <w:t>riggering thresholds</w:t>
        </w:r>
      </w:ins>
    </w:p>
    <w:p w14:paraId="2A6C3D10" w14:textId="6CD4724B" w:rsidR="00CA4EA4" w:rsidRDefault="00CA4EA4" w:rsidP="00C964F2">
      <w:pPr>
        <w:pStyle w:val="Compact"/>
        <w:numPr>
          <w:ilvl w:val="0"/>
          <w:numId w:val="22"/>
        </w:numPr>
        <w:rPr>
          <w:ins w:id="122" w:author="Ben Livneh" w:date="2020-11-13T13:34:00Z"/>
        </w:rPr>
      </w:pPr>
      <w:ins w:id="123" w:author="Ben Livneh" w:date="2020-11-13T13:02:00Z">
        <w:r>
          <w:t xml:space="preserve">This paper is organized as follows, section 2 does this, section 3, </w:t>
        </w:r>
        <w:proofErr w:type="spellStart"/>
        <w:r>
          <w:t>etc</w:t>
        </w:r>
        <w:proofErr w:type="spellEnd"/>
        <w:r>
          <w:t xml:space="preserve"> </w:t>
        </w:r>
        <w:proofErr w:type="spellStart"/>
        <w:r>
          <w:t>etc</w:t>
        </w:r>
      </w:ins>
      <w:proofErr w:type="spellEnd"/>
    </w:p>
    <w:p w14:paraId="2D31886E" w14:textId="1FB71293" w:rsidR="00B21B7E" w:rsidRDefault="00B21B7E">
      <w:pPr>
        <w:pStyle w:val="Compact"/>
        <w:ind w:left="360"/>
        <w:pPrChange w:id="124" w:author="Ben Livneh" w:date="2020-11-13T13:34:00Z">
          <w:pPr>
            <w:pStyle w:val="Compact"/>
            <w:numPr>
              <w:numId w:val="7"/>
            </w:numPr>
            <w:tabs>
              <w:tab w:val="num" w:pos="0"/>
            </w:tabs>
            <w:ind w:left="480" w:hanging="480"/>
          </w:pPr>
        </w:pPrChange>
      </w:pPr>
      <w:ins w:id="125" w:author="Ben Livneh" w:date="2020-11-13T13:34:00Z">
        <w:r>
          <w:rPr>
            <w:color w:val="FF0000"/>
          </w:rPr>
          <w:lastRenderedPageBreak/>
          <w:t xml:space="preserve">Need an culminating paragraph to end the introduction section here—see my tips for writing an intro section here </w:t>
        </w:r>
        <w:r>
          <w:fldChar w:fldCharType="begin"/>
        </w:r>
        <w:r>
          <w:instrText xml:space="preserve"> HYPERLINK "https://docs.google.com/document/d/10MNnP1W4QKg1ykpi5AorX4xqHW37wRzPiuXqPpXVjbY/edit?usp=sharing" </w:instrText>
        </w:r>
        <w:r>
          <w:fldChar w:fldCharType="separate"/>
        </w:r>
        <w:r w:rsidRPr="0073160A">
          <w:rPr>
            <w:rStyle w:val="Hyperlink"/>
          </w:rPr>
          <w:t>https://docs.google.com/document/d/10MNnP1W4QKg1ykpi5AorX4xqHW37wRzPiuXqPpXVjbY/edit?usp=sharing</w:t>
        </w:r>
        <w:r>
          <w:rPr>
            <w:rStyle w:val="Hyperlink"/>
          </w:rPr>
          <w:fldChar w:fldCharType="end"/>
        </w:r>
      </w:ins>
    </w:p>
    <w:p w14:paraId="37F78B08" w14:textId="77777777" w:rsidR="006F2694" w:rsidRDefault="00C964F2">
      <w:pPr>
        <w:pStyle w:val="Heading1"/>
      </w:pPr>
      <w:bookmarkStart w:id="126" w:name="methods"/>
      <w:bookmarkEnd w:id="4"/>
      <w:bookmarkEnd w:id="110"/>
      <w:r>
        <w:t>Methods</w:t>
      </w:r>
    </w:p>
    <w:p w14:paraId="6DCC2A90" w14:textId="1C31980B" w:rsidR="009844B8" w:rsidRDefault="001B608A" w:rsidP="009844B8">
      <w:pPr>
        <w:rPr>
          <w:ins w:id="127" w:author="Ben Livneh" w:date="2020-11-13T13:37:00Z"/>
          <w:color w:val="FF0000"/>
        </w:rPr>
      </w:pPr>
      <w:bookmarkStart w:id="128" w:name="study-domain-and-site-selection"/>
      <w:ins w:id="129" w:author="Ben Livneh" w:date="2020-11-13T13:35:00Z">
        <w:r w:rsidRPr="00B840CA">
          <w:rPr>
            <w:color w:val="FF0000"/>
          </w:rPr>
          <w:t>Suggest starting with the overall narrative of the methods, making reference to the appropriate sub-sections</w:t>
        </w:r>
        <w:r>
          <w:rPr>
            <w:color w:val="FF0000"/>
          </w:rPr>
          <w:t>—</w:t>
        </w:r>
      </w:ins>
      <w:ins w:id="130" w:author="Ben Livneh" w:date="2020-11-13T13:54:00Z">
        <w:r w:rsidR="00BF473A">
          <w:rPr>
            <w:color w:val="FF0000"/>
          </w:rPr>
          <w:t xml:space="preserve">this will help you figure out the best </w:t>
        </w:r>
      </w:ins>
      <w:ins w:id="131" w:author="Ben Livneh" w:date="2020-11-13T13:56:00Z">
        <w:r w:rsidR="001E18C3">
          <w:rPr>
            <w:color w:val="FF0000"/>
          </w:rPr>
          <w:t>sequencing</w:t>
        </w:r>
      </w:ins>
      <w:ins w:id="132" w:author="Ben Livneh" w:date="2020-11-13T13:54:00Z">
        <w:r w:rsidR="00BF473A">
          <w:rPr>
            <w:color w:val="FF0000"/>
          </w:rPr>
          <w:t xml:space="preserve"> of the sub-sections—</w:t>
        </w:r>
      </w:ins>
      <w:ins w:id="133" w:author="Ben Livneh" w:date="2020-11-13T13:35:00Z">
        <w:r>
          <w:rPr>
            <w:color w:val="FF0000"/>
          </w:rPr>
          <w:t>again the above google doc has specific tips for the methods section</w:t>
        </w:r>
      </w:ins>
      <w:ins w:id="134" w:author="Ben Livneh" w:date="2020-11-13T13:36:00Z">
        <w:r w:rsidR="009844B8">
          <w:rPr>
            <w:color w:val="FF0000"/>
          </w:rPr>
          <w:t>.</w:t>
        </w:r>
      </w:ins>
    </w:p>
    <w:p w14:paraId="6A773804" w14:textId="12C2E73B" w:rsidR="009844B8" w:rsidRDefault="009844B8" w:rsidP="009844B8">
      <w:pPr>
        <w:rPr>
          <w:ins w:id="135" w:author="Ben Livneh" w:date="2020-11-13T13:41:00Z"/>
          <w:color w:val="FF0000"/>
        </w:rPr>
      </w:pPr>
      <w:ins w:id="136" w:author="Ben Livneh" w:date="2020-11-13T13:37:00Z">
        <w:r>
          <w:rPr>
            <w:color w:val="FF0000"/>
          </w:rPr>
          <w:t>I suggest having</w:t>
        </w:r>
      </w:ins>
      <w:ins w:id="137" w:author="Ben Livneh" w:date="2020-11-13T13:38:00Z">
        <w:r w:rsidR="001531D6">
          <w:rPr>
            <w:color w:val="FF0000"/>
          </w:rPr>
          <w:t xml:space="preserve"> a “Data”</w:t>
        </w:r>
      </w:ins>
      <w:ins w:id="138" w:author="Ben Livneh" w:date="2020-11-13T13:37:00Z">
        <w:r>
          <w:rPr>
            <w:color w:val="FF0000"/>
          </w:rPr>
          <w:t xml:space="preserve"> focused subsection</w:t>
        </w:r>
      </w:ins>
      <w:ins w:id="139" w:author="Ben Livneh" w:date="2020-11-13T13:38:00Z">
        <w:r w:rsidR="001531D6">
          <w:rPr>
            <w:color w:val="FF0000"/>
          </w:rPr>
          <w:t xml:space="preserve"> at the end of </w:t>
        </w:r>
      </w:ins>
      <w:ins w:id="140" w:author="Ben Livneh" w:date="2020-11-13T13:37:00Z">
        <w:r>
          <w:rPr>
            <w:color w:val="FF0000"/>
          </w:rPr>
          <w:t xml:space="preserve">the methods </w:t>
        </w:r>
      </w:ins>
      <w:ins w:id="141" w:author="Ben Livneh" w:date="2020-11-13T13:38:00Z">
        <w:r w:rsidR="001531D6">
          <w:rPr>
            <w:color w:val="FF0000"/>
          </w:rPr>
          <w:t>sub-</w:t>
        </w:r>
      </w:ins>
      <w:ins w:id="142" w:author="Ben Livneh" w:date="2020-11-13T13:37:00Z">
        <w:r>
          <w:rPr>
            <w:color w:val="FF0000"/>
          </w:rPr>
          <w:t>section</w:t>
        </w:r>
      </w:ins>
      <w:ins w:id="143" w:author="Ben Livneh" w:date="2020-11-13T13:38:00Z">
        <w:r w:rsidR="001531D6">
          <w:rPr>
            <w:color w:val="FF0000"/>
          </w:rPr>
          <w:t>s, so that you can minimally describe the data as you go, simply referring to the data section.</w:t>
        </w:r>
      </w:ins>
    </w:p>
    <w:p w14:paraId="5A2D887E" w14:textId="5825D3DB" w:rsidR="006A7E1E" w:rsidRDefault="006A7E1E" w:rsidP="009844B8">
      <w:pPr>
        <w:rPr>
          <w:ins w:id="144" w:author="Ben Livneh" w:date="2020-11-13T13:42:00Z"/>
          <w:color w:val="FF0000"/>
        </w:rPr>
      </w:pPr>
      <w:ins w:id="145" w:author="Ben Livneh" w:date="2020-11-13T13:41:00Z">
        <w:r>
          <w:rPr>
            <w:color w:val="FF0000"/>
          </w:rPr>
          <w:t xml:space="preserve">Sub-sections </w:t>
        </w:r>
      </w:ins>
      <w:ins w:id="146" w:author="Ben Livneh" w:date="2020-11-13T13:42:00Z">
        <w:r>
          <w:rPr>
            <w:color w:val="FF0000"/>
          </w:rPr>
          <w:t xml:space="preserve">and/or topics </w:t>
        </w:r>
      </w:ins>
      <w:ins w:id="147" w:author="Ben Livneh" w:date="2020-11-13T13:41:00Z">
        <w:r>
          <w:rPr>
            <w:color w:val="FF0000"/>
          </w:rPr>
          <w:t>that are needed, currently missing</w:t>
        </w:r>
      </w:ins>
      <w:ins w:id="148" w:author="Ben Livneh" w:date="2020-11-13T13:42:00Z">
        <w:r>
          <w:rPr>
            <w:color w:val="FF0000"/>
          </w:rPr>
          <w:t>:</w:t>
        </w:r>
      </w:ins>
    </w:p>
    <w:p w14:paraId="143DD8A8" w14:textId="3FDE3211" w:rsidR="006A7E1E" w:rsidRPr="006A7E1E" w:rsidRDefault="006A7E1E">
      <w:pPr>
        <w:pStyle w:val="ListParagraph"/>
        <w:numPr>
          <w:ilvl w:val="0"/>
          <w:numId w:val="23"/>
        </w:numPr>
        <w:rPr>
          <w:ins w:id="149" w:author="Ben Livneh" w:date="2020-11-13T13:42:00Z"/>
          <w:color w:val="FF0000"/>
          <w:rPrChange w:id="150" w:author="Ben Livneh" w:date="2020-11-13T13:42:00Z">
            <w:rPr>
              <w:ins w:id="151" w:author="Ben Livneh" w:date="2020-11-13T13:42:00Z"/>
            </w:rPr>
          </w:rPrChange>
        </w:rPr>
        <w:pPrChange w:id="152" w:author="Ben Livneh" w:date="2020-11-13T13:42:00Z">
          <w:pPr/>
        </w:pPrChange>
      </w:pPr>
      <w:ins w:id="153" w:author="Ben Livneh" w:date="2020-11-13T13:42:00Z">
        <w:r w:rsidRPr="006A7E1E">
          <w:rPr>
            <w:color w:val="FF0000"/>
            <w:rPrChange w:id="154" w:author="Ben Livneh" w:date="2020-11-13T13:42:00Z">
              <w:rPr/>
            </w:rPrChange>
          </w:rPr>
          <w:t>Site selection</w:t>
        </w:r>
      </w:ins>
      <w:ins w:id="155" w:author="Ben Livneh" w:date="2020-11-13T13:50:00Z">
        <w:r w:rsidR="00E52B42">
          <w:rPr>
            <w:color w:val="FF0000"/>
          </w:rPr>
          <w:t>: what criteria were followed, how many or</w:t>
        </w:r>
      </w:ins>
      <w:ins w:id="156" w:author="Ben Livneh" w:date="2020-11-13T13:51:00Z">
        <w:r w:rsidR="00E52B42">
          <w:rPr>
            <w:color w:val="FF0000"/>
          </w:rPr>
          <w:t xml:space="preserve"> what fraction of sites were screened? What is the time period of </w:t>
        </w:r>
        <w:r w:rsidR="0077291B">
          <w:rPr>
            <w:color w:val="FF0000"/>
          </w:rPr>
          <w:t xml:space="preserve">the </w:t>
        </w:r>
        <w:proofErr w:type="gramStart"/>
        <w:r w:rsidR="0077291B">
          <w:rPr>
            <w:color w:val="FF0000"/>
          </w:rPr>
          <w:t>landslides</w:t>
        </w:r>
      </w:ins>
      <w:proofErr w:type="gramEnd"/>
    </w:p>
    <w:p w14:paraId="1DD8D731" w14:textId="1BA588FF" w:rsidR="006A7E1E" w:rsidRDefault="006A7E1E" w:rsidP="006A7E1E">
      <w:pPr>
        <w:pStyle w:val="ListParagraph"/>
        <w:numPr>
          <w:ilvl w:val="0"/>
          <w:numId w:val="23"/>
        </w:numPr>
        <w:rPr>
          <w:ins w:id="157" w:author="Ben Livneh" w:date="2020-11-13T13:42:00Z"/>
          <w:color w:val="FF0000"/>
        </w:rPr>
      </w:pPr>
      <w:ins w:id="158" w:author="Ben Livneh" w:date="2020-11-13T13:42:00Z">
        <w:r w:rsidRPr="006A7E1E">
          <w:rPr>
            <w:color w:val="FF0000"/>
            <w:rPrChange w:id="159" w:author="Ben Livneh" w:date="2020-11-13T13:42:00Z">
              <w:rPr/>
            </w:rPrChange>
          </w:rPr>
          <w:t>GLC description</w:t>
        </w:r>
      </w:ins>
      <w:ins w:id="160" w:author="Ben Livneh" w:date="2020-11-13T13:43:00Z">
        <w:r>
          <w:rPr>
            <w:color w:val="FF0000"/>
          </w:rPr>
          <w:t xml:space="preserve">: examples of studies that use it; statement of strengths and </w:t>
        </w:r>
        <w:proofErr w:type="gramStart"/>
        <w:r>
          <w:rPr>
            <w:color w:val="FF0000"/>
          </w:rPr>
          <w:t>limitation</w:t>
        </w:r>
      </w:ins>
      <w:ins w:id="161" w:author="Ben Livneh" w:date="2020-11-13T13:44:00Z">
        <w:r>
          <w:rPr>
            <w:color w:val="FF0000"/>
          </w:rPr>
          <w:t>;</w:t>
        </w:r>
        <w:proofErr w:type="gramEnd"/>
        <w:r>
          <w:rPr>
            <w:color w:val="FF0000"/>
          </w:rPr>
          <w:t xml:space="preserve"> </w:t>
        </w:r>
      </w:ins>
    </w:p>
    <w:p w14:paraId="4367CF65" w14:textId="1A41EA3F" w:rsidR="006A7E1E" w:rsidRPr="006A7E1E" w:rsidRDefault="006A7E1E">
      <w:pPr>
        <w:pStyle w:val="ListParagraph"/>
        <w:numPr>
          <w:ilvl w:val="0"/>
          <w:numId w:val="23"/>
        </w:numPr>
        <w:rPr>
          <w:ins w:id="162" w:author="Ben Livneh" w:date="2020-11-13T13:37:00Z"/>
          <w:color w:val="FF0000"/>
          <w:rPrChange w:id="163" w:author="Ben Livneh" w:date="2020-11-13T13:42:00Z">
            <w:rPr>
              <w:ins w:id="164" w:author="Ben Livneh" w:date="2020-11-13T13:37:00Z"/>
            </w:rPr>
          </w:rPrChange>
        </w:rPr>
        <w:pPrChange w:id="165" w:author="Ben Livneh" w:date="2020-11-13T13:42:00Z">
          <w:pPr/>
        </w:pPrChange>
      </w:pPr>
      <w:ins w:id="166" w:author="Ben Livneh" w:date="2020-11-13T13:43:00Z">
        <w:r>
          <w:rPr>
            <w:color w:val="FF0000"/>
          </w:rPr>
          <w:t>NOAA Atlas description</w:t>
        </w:r>
      </w:ins>
      <w:ins w:id="167" w:author="Ben Livneh" w:date="2020-11-13T13:46:00Z">
        <w:r w:rsidR="00B044BC">
          <w:rPr>
            <w:color w:val="FF0000"/>
          </w:rPr>
          <w:t xml:space="preserve">: justification for why we chose it, what data is it based </w:t>
        </w:r>
        <w:proofErr w:type="gramStart"/>
        <w:r w:rsidR="00B044BC">
          <w:rPr>
            <w:color w:val="FF0000"/>
          </w:rPr>
          <w:t>on?,</w:t>
        </w:r>
        <w:proofErr w:type="gramEnd"/>
        <w:r w:rsidR="00B044BC">
          <w:rPr>
            <w:color w:val="FF0000"/>
          </w:rPr>
          <w:t xml:space="preserve"> etc.</w:t>
        </w:r>
      </w:ins>
    </w:p>
    <w:p w14:paraId="2E9D969C" w14:textId="75342DC1" w:rsidR="006F2694" w:rsidRDefault="00C964F2">
      <w:pPr>
        <w:pPrChange w:id="168" w:author="Ben Livneh" w:date="2020-11-13T13:37:00Z">
          <w:pPr>
            <w:pStyle w:val="Heading2"/>
          </w:pPr>
        </w:pPrChange>
      </w:pPr>
      <w:r>
        <w:t>Study domain and site selection</w:t>
      </w:r>
    </w:p>
    <w:p w14:paraId="6EA7BD4E" w14:textId="77777777" w:rsidR="006F2694" w:rsidRDefault="00C964F2">
      <w:pPr>
        <w:pStyle w:val="CaptionedFigure"/>
      </w:pPr>
      <w:r>
        <w:rPr>
          <w:noProof/>
        </w:rPr>
        <w:drawing>
          <wp:inline distT="0" distB="0" distL="0" distR="0" wp14:anchorId="59564098" wp14:editId="5CF8E28E">
            <wp:extent cx="5334000" cy="3429000"/>
            <wp:effectExtent l="0" t="0" r="0" b="0"/>
            <wp:docPr id="1" name="Picture" descr="Map of all landslide sites colored by whether or not the location was verified using aerial satellite imagery."/>
            <wp:cNvGraphicFramePr/>
            <a:graphic xmlns:a="http://schemas.openxmlformats.org/drawingml/2006/main">
              <a:graphicData uri="http://schemas.openxmlformats.org/drawingml/2006/picture">
                <pic:pic xmlns:pic="http://schemas.openxmlformats.org/drawingml/2006/picture">
                  <pic:nvPicPr>
                    <pic:cNvPr id="0" name="Picture" descr="/Users/elsaculler/Documents/research/landslide.hydromet.git/landslide_hydromet_paper.assets/site_map.png"/>
                    <pic:cNvPicPr>
                      <a:picLocks noChangeAspect="1" noChangeArrowheads="1"/>
                    </pic:cNvPicPr>
                  </pic:nvPicPr>
                  <pic:blipFill>
                    <a:blip r:embed="rId11"/>
                    <a:stretch>
                      <a:fillRect/>
                    </a:stretch>
                  </pic:blipFill>
                  <pic:spPr bwMode="auto">
                    <a:xfrm>
                      <a:off x="0" y="0"/>
                      <a:ext cx="5334000" cy="3429000"/>
                    </a:xfrm>
                    <a:prstGeom prst="rect">
                      <a:avLst/>
                    </a:prstGeom>
                    <a:noFill/>
                    <a:ln w="9525">
                      <a:noFill/>
                      <a:headEnd/>
                      <a:tailEnd/>
                    </a:ln>
                  </pic:spPr>
                </pic:pic>
              </a:graphicData>
            </a:graphic>
          </wp:inline>
        </w:drawing>
      </w:r>
    </w:p>
    <w:p w14:paraId="341642FC" w14:textId="77777777" w:rsidR="006F2694" w:rsidRDefault="00C964F2">
      <w:pPr>
        <w:pStyle w:val="ImageCaption"/>
      </w:pPr>
      <w:r>
        <w:t>Map of all landslide sites colored by whether or not the location was verified using aerial satellite imagery.</w:t>
      </w:r>
    </w:p>
    <w:p w14:paraId="55149BE1" w14:textId="77777777" w:rsidR="006F2694" w:rsidRDefault="00C964F2">
      <w:pPr>
        <w:pStyle w:val="Heading2"/>
      </w:pPr>
      <w:bookmarkStart w:id="169" w:name="precipitation-product-selection"/>
      <w:bookmarkEnd w:id="128"/>
      <w:r>
        <w:lastRenderedPageBreak/>
        <w:t>Precipitation product selection</w:t>
      </w:r>
    </w:p>
    <w:p w14:paraId="7ECE2DCC" w14:textId="63E215A7" w:rsidR="00C34459" w:rsidRPr="00C34459" w:rsidRDefault="00C34459">
      <w:pPr>
        <w:pStyle w:val="TableCaption"/>
        <w:numPr>
          <w:ilvl w:val="0"/>
          <w:numId w:val="24"/>
        </w:numPr>
        <w:rPr>
          <w:ins w:id="170" w:author="Ben Livneh" w:date="2020-11-13T13:56:00Z"/>
          <w:i w:val="0"/>
          <w:iCs/>
          <w:rPrChange w:id="171" w:author="Ben Livneh" w:date="2020-11-13T13:56:00Z">
            <w:rPr>
              <w:ins w:id="172" w:author="Ben Livneh" w:date="2020-11-13T13:56:00Z"/>
            </w:rPr>
          </w:rPrChange>
        </w:rPr>
        <w:pPrChange w:id="173" w:author="Ben Livneh" w:date="2020-11-13T13:56:00Z">
          <w:pPr>
            <w:pStyle w:val="TableCaption"/>
          </w:pPr>
        </w:pPrChange>
      </w:pPr>
      <w:bookmarkStart w:id="174" w:name="tbl:products"/>
      <w:ins w:id="175" w:author="Ben Livneh" w:date="2020-11-13T13:56:00Z">
        <w:r>
          <w:rPr>
            <w:i w:val="0"/>
            <w:iCs/>
          </w:rPr>
          <w:t xml:space="preserve">Need a brief justification </w:t>
        </w:r>
      </w:ins>
      <w:ins w:id="176" w:author="Ben Livneh" w:date="2020-11-13T13:57:00Z">
        <w:r>
          <w:rPr>
            <w:i w:val="0"/>
            <w:iCs/>
          </w:rPr>
          <w:t>for WHY these categories of precipitation products were chosen, (presumably becau</w:t>
        </w:r>
        <w:r w:rsidR="00570012">
          <w:rPr>
            <w:i w:val="0"/>
            <w:iCs/>
          </w:rPr>
          <w:t xml:space="preserve">se they span the major categories), </w:t>
        </w:r>
        <w:r>
          <w:rPr>
            <w:i w:val="0"/>
            <w:iCs/>
          </w:rPr>
          <w:t xml:space="preserve">and then </w:t>
        </w:r>
        <w:r w:rsidR="00570012">
          <w:rPr>
            <w:i w:val="0"/>
            <w:iCs/>
          </w:rPr>
          <w:t xml:space="preserve">justify </w:t>
        </w:r>
        <w:r>
          <w:rPr>
            <w:i w:val="0"/>
            <w:iCs/>
          </w:rPr>
          <w:t>WHY the individual products were chosen within each product</w:t>
        </w:r>
        <w:r w:rsidR="00570012">
          <w:rPr>
            <w:i w:val="0"/>
            <w:iCs/>
          </w:rPr>
          <w:t xml:space="preserve"> (are they representative? Or maybe they’re the only freely available </w:t>
        </w:r>
      </w:ins>
      <w:ins w:id="177" w:author="Ben Livneh" w:date="2020-11-13T13:58:00Z">
        <w:r w:rsidR="00570012">
          <w:rPr>
            <w:i w:val="0"/>
            <w:iCs/>
          </w:rPr>
          <w:t>option within the category)</w:t>
        </w:r>
      </w:ins>
    </w:p>
    <w:p w14:paraId="12ACFAE1" w14:textId="5F3B3E34" w:rsidR="006F2694" w:rsidRDefault="00C964F2">
      <w:pPr>
        <w:pStyle w:val="TableCaption"/>
      </w:pPr>
      <w:r>
        <w:t>Table 1: 3 Precipitation products that will be used to characterize the degree of hydrologic uncertainty present immediately before and during landslide events</w:t>
      </w:r>
    </w:p>
    <w:tbl>
      <w:tblPr>
        <w:tblStyle w:val="Table"/>
        <w:tblW w:w="4999" w:type="pct"/>
        <w:tblLook w:val="0020" w:firstRow="1" w:lastRow="0" w:firstColumn="0" w:lastColumn="0" w:noHBand="0" w:noVBand="0"/>
      </w:tblPr>
      <w:tblGrid>
        <w:gridCol w:w="2164"/>
        <w:gridCol w:w="3219"/>
        <w:gridCol w:w="1360"/>
        <w:gridCol w:w="1327"/>
        <w:gridCol w:w="1288"/>
      </w:tblGrid>
      <w:tr w:rsidR="006F2694" w14:paraId="5384ACEA" w14:textId="77777777">
        <w:tc>
          <w:tcPr>
            <w:tcW w:w="0" w:type="auto"/>
            <w:tcBorders>
              <w:bottom w:val="single" w:sz="0" w:space="0" w:color="auto"/>
            </w:tcBorders>
            <w:vAlign w:val="bottom"/>
          </w:tcPr>
          <w:p w14:paraId="1121520C" w14:textId="77777777" w:rsidR="006F2694" w:rsidRDefault="00C964F2">
            <w:pPr>
              <w:pStyle w:val="Compact"/>
            </w:pPr>
            <w:r>
              <w:t>Precipitation product</w:t>
            </w:r>
          </w:p>
        </w:tc>
        <w:tc>
          <w:tcPr>
            <w:tcW w:w="0" w:type="auto"/>
            <w:tcBorders>
              <w:bottom w:val="single" w:sz="0" w:space="0" w:color="auto"/>
            </w:tcBorders>
            <w:vAlign w:val="bottom"/>
          </w:tcPr>
          <w:p w14:paraId="465554B3" w14:textId="77777777" w:rsidR="006F2694" w:rsidRDefault="00C964F2">
            <w:pPr>
              <w:pStyle w:val="Compact"/>
            </w:pPr>
            <w:r>
              <w:t>Description</w:t>
            </w:r>
          </w:p>
        </w:tc>
        <w:tc>
          <w:tcPr>
            <w:tcW w:w="0" w:type="auto"/>
            <w:tcBorders>
              <w:bottom w:val="single" w:sz="0" w:space="0" w:color="auto"/>
            </w:tcBorders>
            <w:vAlign w:val="bottom"/>
          </w:tcPr>
          <w:p w14:paraId="529F35A9" w14:textId="77777777" w:rsidR="006F2694" w:rsidRDefault="00C964F2">
            <w:pPr>
              <w:pStyle w:val="Compact"/>
            </w:pPr>
            <w:r>
              <w:t>Spatial Resolution</w:t>
            </w:r>
          </w:p>
        </w:tc>
        <w:tc>
          <w:tcPr>
            <w:tcW w:w="0" w:type="auto"/>
            <w:tcBorders>
              <w:bottom w:val="single" w:sz="0" w:space="0" w:color="auto"/>
            </w:tcBorders>
            <w:vAlign w:val="bottom"/>
          </w:tcPr>
          <w:p w14:paraId="40DA7E0B" w14:textId="77777777" w:rsidR="006F2694" w:rsidRDefault="00C964F2">
            <w:pPr>
              <w:pStyle w:val="Compact"/>
            </w:pPr>
            <w:r>
              <w:t>Temporal resolution</w:t>
            </w:r>
          </w:p>
        </w:tc>
        <w:tc>
          <w:tcPr>
            <w:tcW w:w="0" w:type="auto"/>
            <w:tcBorders>
              <w:bottom w:val="single" w:sz="0" w:space="0" w:color="auto"/>
            </w:tcBorders>
            <w:vAlign w:val="bottom"/>
          </w:tcPr>
          <w:p w14:paraId="19224A2F" w14:textId="77777777" w:rsidR="006F2694" w:rsidRDefault="00C964F2">
            <w:pPr>
              <w:pStyle w:val="Compact"/>
            </w:pPr>
            <w:r>
              <w:t>Typical Latency</w:t>
            </w:r>
          </w:p>
        </w:tc>
      </w:tr>
      <w:tr w:rsidR="006F2694" w14:paraId="1E208965" w14:textId="77777777">
        <w:tc>
          <w:tcPr>
            <w:tcW w:w="0" w:type="auto"/>
          </w:tcPr>
          <w:p w14:paraId="23EA5D8F" w14:textId="77777777" w:rsidR="006F2694" w:rsidRDefault="00C964F2">
            <w:pPr>
              <w:pStyle w:val="Compact"/>
            </w:pPr>
            <w:r>
              <w:t>Integrated Multi-satellitE Retrievals for Global precipitation measurement (IMERG) early run (Hou et al. 2014)</w:t>
            </w:r>
          </w:p>
        </w:tc>
        <w:tc>
          <w:tcPr>
            <w:tcW w:w="0" w:type="auto"/>
          </w:tcPr>
          <w:p w14:paraId="7113F48A" w14:textId="77777777" w:rsidR="006F2694" w:rsidRDefault="00C964F2">
            <w:pPr>
              <w:pStyle w:val="Compact"/>
            </w:pPr>
            <w:r>
              <w:t>Global network of satellites unified by measurements from a single reference radar/radiometer satellite.</w:t>
            </w:r>
          </w:p>
        </w:tc>
        <w:tc>
          <w:tcPr>
            <w:tcW w:w="0" w:type="auto"/>
          </w:tcPr>
          <w:p w14:paraId="259937D0" w14:textId="77777777" w:rsidR="006F2694" w:rsidRDefault="00CC1735">
            <w:pPr>
              <w:pStyle w:val="Compact"/>
            </w:pPr>
            <m:oMath>
              <m:sSup>
                <m:sSupPr>
                  <m:ctrlPr>
                    <w:rPr>
                      <w:rFonts w:ascii="Cambria Math" w:hAnsi="Cambria Math"/>
                    </w:rPr>
                  </m:ctrlPr>
                </m:sSupPr>
                <m:e>
                  <m:r>
                    <w:rPr>
                      <w:rFonts w:ascii="Cambria Math" w:hAnsi="Cambria Math"/>
                    </w:rPr>
                    <m:t>.1</m:t>
                  </m:r>
                </m:e>
                <m:sup>
                  <m:r>
                    <w:rPr>
                      <w:rFonts w:ascii="Cambria Math" w:hAnsi="Cambria Math"/>
                    </w:rPr>
                    <m:t>o</m:t>
                  </m:r>
                </m:sup>
              </m:sSup>
            </m:oMath>
            <w:r w:rsidR="00C964F2">
              <w:t xml:space="preserve"> (~10 km)</w:t>
            </w:r>
          </w:p>
        </w:tc>
        <w:tc>
          <w:tcPr>
            <w:tcW w:w="0" w:type="auto"/>
          </w:tcPr>
          <w:p w14:paraId="01FEECC6" w14:textId="77777777" w:rsidR="006F2694" w:rsidRDefault="00C964F2">
            <w:pPr>
              <w:pStyle w:val="Compact"/>
            </w:pPr>
            <w:r>
              <w:t>30 minutes</w:t>
            </w:r>
          </w:p>
        </w:tc>
        <w:tc>
          <w:tcPr>
            <w:tcW w:w="0" w:type="auto"/>
          </w:tcPr>
          <w:p w14:paraId="2BCE22FA" w14:textId="77777777" w:rsidR="006F2694" w:rsidRDefault="00C964F2">
            <w:pPr>
              <w:pStyle w:val="Compact"/>
            </w:pPr>
            <w:r>
              <w:t>4 hours</w:t>
            </w:r>
          </w:p>
        </w:tc>
      </w:tr>
      <w:tr w:rsidR="006F2694" w14:paraId="46656457" w14:textId="77777777">
        <w:tc>
          <w:tcPr>
            <w:tcW w:w="0" w:type="auto"/>
          </w:tcPr>
          <w:p w14:paraId="6143B77D" w14:textId="77777777" w:rsidR="006F2694" w:rsidRDefault="00C964F2">
            <w:pPr>
              <w:pStyle w:val="Compact"/>
            </w:pPr>
            <w:r>
              <w:t>Integrated Multi-satellitE Retrievals for Global precipitation measurement (IMERG) final run (Hou et al. 2014)</w:t>
            </w:r>
          </w:p>
        </w:tc>
        <w:tc>
          <w:tcPr>
            <w:tcW w:w="0" w:type="auto"/>
          </w:tcPr>
          <w:p w14:paraId="7DE32168" w14:textId="77777777" w:rsidR="006F2694" w:rsidRDefault="00C964F2">
            <w:pPr>
              <w:pStyle w:val="Compact"/>
            </w:pPr>
            <w:r>
              <w:t>In addition to the satellite data included in the IMERG early run, the final run includes late-arriving microwave overpasses, monthly gauge-based adjustments, and an algorithm that interpolates forward as well as backward in time.</w:t>
            </w:r>
          </w:p>
        </w:tc>
        <w:tc>
          <w:tcPr>
            <w:tcW w:w="0" w:type="auto"/>
          </w:tcPr>
          <w:p w14:paraId="0D857B4F" w14:textId="77777777" w:rsidR="006F2694" w:rsidRDefault="00CC1735">
            <w:pPr>
              <w:pStyle w:val="Compact"/>
            </w:pPr>
            <m:oMath>
              <m:sSup>
                <m:sSupPr>
                  <m:ctrlPr>
                    <w:rPr>
                      <w:rFonts w:ascii="Cambria Math" w:hAnsi="Cambria Math"/>
                    </w:rPr>
                  </m:ctrlPr>
                </m:sSupPr>
                <m:e>
                  <m:r>
                    <w:rPr>
                      <w:rFonts w:ascii="Cambria Math" w:hAnsi="Cambria Math"/>
                    </w:rPr>
                    <m:t>.1</m:t>
                  </m:r>
                </m:e>
                <m:sup>
                  <m:r>
                    <w:rPr>
                      <w:rFonts w:ascii="Cambria Math" w:hAnsi="Cambria Math"/>
                    </w:rPr>
                    <m:t>o</m:t>
                  </m:r>
                </m:sup>
              </m:sSup>
            </m:oMath>
            <w:r w:rsidR="00C964F2">
              <w:t xml:space="preserve"> (~10 km)</w:t>
            </w:r>
          </w:p>
        </w:tc>
        <w:tc>
          <w:tcPr>
            <w:tcW w:w="0" w:type="auto"/>
          </w:tcPr>
          <w:p w14:paraId="54D84829" w14:textId="77777777" w:rsidR="006F2694" w:rsidRDefault="00C964F2">
            <w:pPr>
              <w:pStyle w:val="Compact"/>
            </w:pPr>
            <w:r>
              <w:t>30 minutes</w:t>
            </w:r>
          </w:p>
        </w:tc>
        <w:tc>
          <w:tcPr>
            <w:tcW w:w="0" w:type="auto"/>
          </w:tcPr>
          <w:p w14:paraId="08552B28" w14:textId="77777777" w:rsidR="006F2694" w:rsidRDefault="00C964F2">
            <w:pPr>
              <w:pStyle w:val="Compact"/>
            </w:pPr>
            <w:r>
              <w:t>3.5 months</w:t>
            </w:r>
          </w:p>
        </w:tc>
      </w:tr>
      <w:tr w:rsidR="006F2694" w14:paraId="167D394B" w14:textId="77777777">
        <w:tc>
          <w:tcPr>
            <w:tcW w:w="0" w:type="auto"/>
          </w:tcPr>
          <w:p w14:paraId="3AC72A08" w14:textId="77777777" w:rsidR="006F2694" w:rsidRDefault="00C964F2">
            <w:pPr>
              <w:pStyle w:val="Compact"/>
            </w:pPr>
            <w:r>
              <w:t>Multi-Radar Multi-Sensor (MRMS) (Zhang et al. 2015)</w:t>
            </w:r>
          </w:p>
        </w:tc>
        <w:tc>
          <w:tcPr>
            <w:tcW w:w="0" w:type="auto"/>
          </w:tcPr>
          <w:p w14:paraId="05A4593D" w14:textId="77777777" w:rsidR="006F2694" w:rsidRDefault="00C964F2">
            <w:pPr>
              <w:pStyle w:val="Compact"/>
            </w:pPr>
            <w:r>
              <w:t>Integrates data from radars, satellites, precipitation gages, and other sensors to provide real-time decision support</w:t>
            </w:r>
          </w:p>
        </w:tc>
        <w:tc>
          <w:tcPr>
            <w:tcW w:w="0" w:type="auto"/>
          </w:tcPr>
          <w:p w14:paraId="0D0034F5" w14:textId="77777777" w:rsidR="006F2694" w:rsidRDefault="00C964F2">
            <w:pPr>
              <w:pStyle w:val="Compact"/>
            </w:pPr>
            <w:r>
              <w:t>1 km</w:t>
            </w:r>
          </w:p>
        </w:tc>
        <w:tc>
          <w:tcPr>
            <w:tcW w:w="0" w:type="auto"/>
          </w:tcPr>
          <w:p w14:paraId="5BFC4C88" w14:textId="77777777" w:rsidR="006F2694" w:rsidRDefault="00C964F2">
            <w:pPr>
              <w:pStyle w:val="Compact"/>
            </w:pPr>
            <w:r>
              <w:t>2 minutes</w:t>
            </w:r>
          </w:p>
        </w:tc>
        <w:tc>
          <w:tcPr>
            <w:tcW w:w="0" w:type="auto"/>
          </w:tcPr>
          <w:p w14:paraId="7910D9B7" w14:textId="77777777" w:rsidR="006F2694" w:rsidRDefault="00C964F2">
            <w:pPr>
              <w:pStyle w:val="Compact"/>
            </w:pPr>
            <w:r>
              <w:t>&lt; 5 minutes</w:t>
            </w:r>
          </w:p>
        </w:tc>
      </w:tr>
      <w:tr w:rsidR="006F2694" w14:paraId="26A9D405" w14:textId="77777777">
        <w:tc>
          <w:tcPr>
            <w:tcW w:w="0" w:type="auto"/>
          </w:tcPr>
          <w:p w14:paraId="5D0BB6CE" w14:textId="77777777" w:rsidR="006F2694" w:rsidRDefault="00C964F2">
            <w:pPr>
              <w:pStyle w:val="Compact"/>
            </w:pPr>
            <w:r>
              <w:t>National Land Data Assimilation System version 2 (NLDAS-2) forcing (Xia et al. 2012)</w:t>
            </w:r>
          </w:p>
        </w:tc>
        <w:tc>
          <w:tcPr>
            <w:tcW w:w="0" w:type="auto"/>
          </w:tcPr>
          <w:p w14:paraId="2570DE65" w14:textId="77777777" w:rsidR="006F2694" w:rsidRDefault="00C964F2">
            <w:pPr>
              <w:pStyle w:val="Compact"/>
            </w:pPr>
            <w:r>
              <w:t>Disaggregation of Climate Prediction Center daily precipitation using bias-corrected radar</w:t>
            </w:r>
          </w:p>
        </w:tc>
        <w:tc>
          <w:tcPr>
            <w:tcW w:w="0" w:type="auto"/>
          </w:tcPr>
          <w:p w14:paraId="76108F32" w14:textId="77777777" w:rsidR="006F2694" w:rsidRDefault="00CC1735">
            <w:pPr>
              <w:pStyle w:val="Compact"/>
            </w:pPr>
            <m:oMath>
              <m:sSup>
                <m:sSupPr>
                  <m:ctrlPr>
                    <w:rPr>
                      <w:rFonts w:ascii="Cambria Math" w:hAnsi="Cambria Math"/>
                    </w:rPr>
                  </m:ctrlPr>
                </m:sSupPr>
                <m:e>
                  <m:r>
                    <w:rPr>
                      <w:rFonts w:ascii="Cambria Math" w:hAnsi="Cambria Math"/>
                    </w:rPr>
                    <m:t>.125</m:t>
                  </m:r>
                </m:e>
                <m:sup>
                  <m:r>
                    <w:rPr>
                      <w:rFonts w:ascii="Cambria Math" w:hAnsi="Cambria Math"/>
                    </w:rPr>
                    <m:t>o</m:t>
                  </m:r>
                </m:sup>
              </m:sSup>
            </m:oMath>
            <w:r w:rsidR="00C964F2">
              <w:t xml:space="preserve"> (~ 12 km)</w:t>
            </w:r>
          </w:p>
        </w:tc>
        <w:tc>
          <w:tcPr>
            <w:tcW w:w="0" w:type="auto"/>
          </w:tcPr>
          <w:p w14:paraId="74526E71" w14:textId="77777777" w:rsidR="006F2694" w:rsidRDefault="00C964F2">
            <w:pPr>
              <w:pStyle w:val="Compact"/>
            </w:pPr>
            <w:r>
              <w:t>1 hour</w:t>
            </w:r>
          </w:p>
        </w:tc>
        <w:tc>
          <w:tcPr>
            <w:tcW w:w="0" w:type="auto"/>
          </w:tcPr>
          <w:p w14:paraId="1963D9DE" w14:textId="77777777" w:rsidR="006F2694" w:rsidRDefault="00C964F2">
            <w:pPr>
              <w:pStyle w:val="Compact"/>
            </w:pPr>
            <w:r>
              <w:t>4 days</w:t>
            </w:r>
          </w:p>
        </w:tc>
      </w:tr>
      <w:tr w:rsidR="006F2694" w14:paraId="36272A15" w14:textId="77777777">
        <w:tc>
          <w:tcPr>
            <w:tcW w:w="0" w:type="auto"/>
          </w:tcPr>
          <w:p w14:paraId="5C378A66" w14:textId="77777777" w:rsidR="006F2694" w:rsidRDefault="00C964F2">
            <w:pPr>
              <w:pStyle w:val="Compact"/>
            </w:pPr>
            <w:r>
              <w:t>NOAA High-Resolution Rapid Refresh (HRRR) model (Alexander et al. 2016)</w:t>
            </w:r>
          </w:p>
        </w:tc>
        <w:tc>
          <w:tcPr>
            <w:tcW w:w="0" w:type="auto"/>
          </w:tcPr>
          <w:p w14:paraId="59C548F0" w14:textId="77777777" w:rsidR="006F2694" w:rsidRDefault="00C964F2">
            <w:pPr>
              <w:pStyle w:val="Compact"/>
            </w:pPr>
            <w:r>
              <w:t>Numerical Weather Prediction with radar assimilation.</w:t>
            </w:r>
          </w:p>
        </w:tc>
        <w:tc>
          <w:tcPr>
            <w:tcW w:w="0" w:type="auto"/>
          </w:tcPr>
          <w:p w14:paraId="008C0FE2" w14:textId="77777777" w:rsidR="006F2694" w:rsidRDefault="00C964F2">
            <w:pPr>
              <w:pStyle w:val="Compact"/>
            </w:pPr>
            <m:oMath>
              <m:r>
                <w:rPr>
                  <w:rFonts w:ascii="Cambria Math" w:hAnsi="Cambria Math"/>
                </w:rPr>
                <m:t>3</m:t>
              </m:r>
            </m:oMath>
            <w:r>
              <w:t xml:space="preserve"> km</w:t>
            </w:r>
          </w:p>
        </w:tc>
        <w:tc>
          <w:tcPr>
            <w:tcW w:w="0" w:type="auto"/>
          </w:tcPr>
          <w:p w14:paraId="184A0BC6" w14:textId="77777777" w:rsidR="006F2694" w:rsidRDefault="00C964F2">
            <w:pPr>
              <w:pStyle w:val="Compact"/>
            </w:pPr>
            <w:r>
              <w:t>1 hour</w:t>
            </w:r>
          </w:p>
        </w:tc>
        <w:tc>
          <w:tcPr>
            <w:tcW w:w="0" w:type="auto"/>
          </w:tcPr>
          <w:p w14:paraId="6BB26705" w14:textId="77777777" w:rsidR="006F2694" w:rsidRDefault="00C964F2">
            <w:pPr>
              <w:pStyle w:val="Compact"/>
            </w:pPr>
            <w:r>
              <w:t>1-36 hour forecasts updated hourly</w:t>
            </w:r>
          </w:p>
        </w:tc>
      </w:tr>
    </w:tbl>
    <w:p w14:paraId="17864238" w14:textId="77777777" w:rsidR="006F2694" w:rsidRDefault="00C964F2">
      <w:pPr>
        <w:pStyle w:val="Heading2"/>
      </w:pPr>
      <w:bookmarkStart w:id="178" w:name="identify-storm-events"/>
      <w:bookmarkEnd w:id="169"/>
      <w:bookmarkEnd w:id="174"/>
      <w:r>
        <w:lastRenderedPageBreak/>
        <w:t>Identify storm events</w:t>
      </w:r>
    </w:p>
    <w:p w14:paraId="14A728FA" w14:textId="77777777" w:rsidR="006F2694" w:rsidRDefault="00C964F2">
      <w:pPr>
        <w:pStyle w:val="Compact"/>
        <w:numPr>
          <w:ilvl w:val="0"/>
          <w:numId w:val="8"/>
        </w:numPr>
      </w:pPr>
      <w:r>
        <w:t xml:space="preserve">A storm is continuous separated by no more than 24 hours of </w:t>
      </w:r>
      <w:commentRangeStart w:id="179"/>
      <w:r>
        <w:t>below-threshold precipitation</w:t>
      </w:r>
      <w:commentRangeEnd w:id="179"/>
      <w:r w:rsidR="00A118E0">
        <w:rPr>
          <w:rStyle w:val="CommentReference"/>
        </w:rPr>
        <w:commentReference w:id="179"/>
      </w:r>
    </w:p>
    <w:p w14:paraId="6BDBAEFF" w14:textId="77777777" w:rsidR="006F2694" w:rsidRDefault="00C964F2">
      <w:pPr>
        <w:pStyle w:val="Compact"/>
        <w:numPr>
          <w:ilvl w:val="0"/>
          <w:numId w:val="8"/>
        </w:numPr>
      </w:pPr>
      <w:r>
        <w:t>For the purposes of calculating frequency, the maximum precipitation period for each applicable NOAA atlas duration was identified. For example, to find the 5-hour storm return period, the 5-hour precipitation total within the landslide-triggering storm was used. Where a single frequency value was required</w:t>
      </w:r>
    </w:p>
    <w:p w14:paraId="65D564F8" w14:textId="77777777" w:rsidR="006F2694" w:rsidRDefault="00C964F2">
      <w:pPr>
        <w:pStyle w:val="Heading2"/>
      </w:pPr>
      <w:bookmarkStart w:id="180" w:name="precipitation-comparison-for-all-storms"/>
      <w:bookmarkEnd w:id="178"/>
      <w:r>
        <w:t>Precipitation comparison for all storms</w:t>
      </w:r>
    </w:p>
    <w:p w14:paraId="468F7382" w14:textId="77777777" w:rsidR="006F2694" w:rsidRDefault="00C964F2">
      <w:pPr>
        <w:pStyle w:val="Compact"/>
        <w:numPr>
          <w:ilvl w:val="0"/>
          <w:numId w:val="9"/>
        </w:numPr>
      </w:pPr>
      <w:r>
        <w:t>Measure of the bias of each product relative to the rest of the measurements</w:t>
      </w:r>
    </w:p>
    <w:p w14:paraId="084F0DE8" w14:textId="77777777" w:rsidR="006F2694" w:rsidRDefault="00C964F2">
      <w:pPr>
        <w:pStyle w:val="Compact"/>
        <w:numPr>
          <w:ilvl w:val="0"/>
          <w:numId w:val="9"/>
        </w:numPr>
      </w:pPr>
      <w:r>
        <w:t>Measure of the variability of the measurements for each storm</w:t>
      </w:r>
    </w:p>
    <w:p w14:paraId="5BD5424A" w14:textId="77777777" w:rsidR="006F2694" w:rsidRDefault="00C964F2">
      <w:pPr>
        <w:pStyle w:val="Heading2"/>
      </w:pPr>
      <w:bookmarkStart w:id="181" w:name="X3ac74584c43b4814a30ac7e3ba1443fa3f23c91"/>
      <w:bookmarkEnd w:id="180"/>
      <w:r>
        <w:t>Precipitation comparison for landslide-triggering storms</w:t>
      </w:r>
    </w:p>
    <w:p w14:paraId="1F5CF5E3" w14:textId="77777777" w:rsidR="006F2694" w:rsidRDefault="00C964F2">
      <w:pPr>
        <w:pStyle w:val="Compact"/>
        <w:numPr>
          <w:ilvl w:val="0"/>
          <w:numId w:val="10"/>
        </w:numPr>
      </w:pPr>
      <w:r>
        <w:t>Measure of the bias of each product relative to the rest of the measurements</w:t>
      </w:r>
    </w:p>
    <w:p w14:paraId="4C51D99C" w14:textId="77777777" w:rsidR="006F2694" w:rsidRDefault="00C964F2">
      <w:pPr>
        <w:pStyle w:val="Compact"/>
        <w:numPr>
          <w:ilvl w:val="0"/>
          <w:numId w:val="10"/>
        </w:numPr>
      </w:pPr>
      <w:r>
        <w:t>Measure of the variability of the measurements for each storm</w:t>
      </w:r>
    </w:p>
    <w:p w14:paraId="7B160ED5" w14:textId="77777777" w:rsidR="006F2694" w:rsidRDefault="00C964F2">
      <w:pPr>
        <w:pStyle w:val="Heading2"/>
      </w:pPr>
      <w:bookmarkStart w:id="182" w:name="X7fa980fc9f6c7a0e7dbf68161c7a77c29588ca4"/>
      <w:bookmarkEnd w:id="181"/>
      <w:r>
        <w:t>Precipitation comparison for use in Intensity-Duration Thresholds</w:t>
      </w:r>
    </w:p>
    <w:p w14:paraId="1844076E" w14:textId="77777777" w:rsidR="006F2694" w:rsidRDefault="00C964F2">
      <w:pPr>
        <w:pStyle w:val="Compact"/>
        <w:numPr>
          <w:ilvl w:val="0"/>
          <w:numId w:val="11"/>
        </w:numPr>
      </w:pPr>
      <w:r>
        <w:t>Intensity-Duration thresholds are simple landslide models whereby a threshold is defined as a power law of the storm duration, and raw or normalized intensities above the threshold predict a landslide. Thresholds were obtained from (Guzzetti et al. 2008), who compiled them from the literature. Thresholds were used on applicable subsets of the data based on climate or other conditions.</w:t>
      </w:r>
    </w:p>
    <w:p w14:paraId="04DDB8CB" w14:textId="77777777" w:rsidR="006F2694" w:rsidRDefault="00C964F2">
      <w:pPr>
        <w:pStyle w:val="Compact"/>
        <w:numPr>
          <w:ilvl w:val="0"/>
          <w:numId w:val="11"/>
        </w:numPr>
      </w:pPr>
      <w:r>
        <w:t xml:space="preserve">Computed the hit ratio, false alarm ratio, and threat score for each product and </w:t>
      </w:r>
      <w:commentRangeStart w:id="183"/>
      <w:r>
        <w:t>threshold</w:t>
      </w:r>
      <w:commentRangeEnd w:id="183"/>
      <w:r w:rsidR="00A118E0">
        <w:rPr>
          <w:rStyle w:val="CommentReference"/>
        </w:rPr>
        <w:commentReference w:id="183"/>
      </w:r>
      <w:r>
        <w:t>.</w:t>
      </w:r>
    </w:p>
    <w:p w14:paraId="4906EF34" w14:textId="77777777" w:rsidR="006F2694" w:rsidRDefault="00C964F2">
      <w:pPr>
        <w:pStyle w:val="Heading1"/>
      </w:pPr>
      <w:bookmarkStart w:id="184" w:name="results"/>
      <w:bookmarkEnd w:id="126"/>
      <w:bookmarkEnd w:id="182"/>
      <w:r>
        <w:t>Results</w:t>
      </w:r>
    </w:p>
    <w:p w14:paraId="2A138538" w14:textId="77777777" w:rsidR="006F2694" w:rsidRDefault="00C964F2">
      <w:pPr>
        <w:pStyle w:val="Heading2"/>
      </w:pPr>
      <w:bookmarkStart w:id="185" w:name="X98de8640c4a24d7d072289ee3e798af4415a106"/>
      <w:r>
        <w:t>Precipitation comparison for typical storms</w:t>
      </w:r>
    </w:p>
    <w:p w14:paraId="49EA7B54" w14:textId="77777777" w:rsidR="006F2694" w:rsidRDefault="00C964F2">
      <w:pPr>
        <w:pStyle w:val="Heading3"/>
      </w:pPr>
      <w:bookmarkStart w:id="186" w:name="X8446c20a86e99156e992f55530a7a703ba4468f"/>
      <w:r>
        <w:t>What are some of the ways in which precipitation measurements differ among different products at select sites?</w:t>
      </w:r>
    </w:p>
    <w:p w14:paraId="438A1204" w14:textId="77777777" w:rsidR="006F2694" w:rsidRDefault="00C964F2">
      <w:pPr>
        <w:pStyle w:val="Compact"/>
        <w:numPr>
          <w:ilvl w:val="0"/>
          <w:numId w:val="12"/>
        </w:numPr>
      </w:pPr>
      <w:r>
        <w:t>The precipitation measurements differ substantially in correlation, cumulative volume, and landslide-triggering storm volume.</w:t>
      </w:r>
    </w:p>
    <w:p w14:paraId="22E20EC1" w14:textId="77777777" w:rsidR="006F2694" w:rsidRDefault="00C964F2">
      <w:pPr>
        <w:pStyle w:val="Compact"/>
        <w:numPr>
          <w:ilvl w:val="0"/>
          <w:numId w:val="12"/>
        </w:numPr>
      </w:pPr>
      <w:r>
        <w:t>Example sites in fig. 1 demonstrate some different degrees and types of variation that occurred at various sites.</w:t>
      </w:r>
    </w:p>
    <w:p w14:paraId="555CB9C9" w14:textId="77777777" w:rsidR="006F2694" w:rsidRDefault="00C964F2">
      <w:pPr>
        <w:pStyle w:val="Compact"/>
        <w:numPr>
          <w:ilvl w:val="0"/>
          <w:numId w:val="12"/>
        </w:numPr>
      </w:pPr>
      <w:r>
        <w:t>As shown in fig. 1, products that share data sources such as the IMERG products are sometimes but not always more similar to each other than to other products.</w:t>
      </w:r>
    </w:p>
    <w:p w14:paraId="61502C49" w14:textId="77777777" w:rsidR="006F2694" w:rsidRDefault="00C964F2">
      <w:pPr>
        <w:pStyle w:val="CaptionedFigure"/>
      </w:pPr>
      <w:bookmarkStart w:id="187" w:name="fig:cumulative"/>
      <w:r>
        <w:rPr>
          <w:noProof/>
        </w:rPr>
        <w:lastRenderedPageBreak/>
        <w:drawing>
          <wp:inline distT="0" distB="0" distL="0" distR="0" wp14:anchorId="53184B89" wp14:editId="66169A76">
            <wp:extent cx="5334000" cy="3556000"/>
            <wp:effectExtent l="0" t="0" r="0" b="0"/>
            <wp:docPr id="2" name="Picture" descr="Figure 1: Cumulative precipitation measurements at selected landslide sites for the 30 days before the event. The precipitation is variable across the different products, and the selected sites each demonstrate diverse types of variability. Panel (a) shows a site where no landslide-triggering precipitation was detected by any product, suggesting a location error in the landslide record. In panel (b), the IMERG Early product reports nearly 50mm less cumulative precipitation leading into the landslide-triggering storm, but then makes up the difference by detecting much more precipitation immediately before the landslide. Panel (c) shows similar measurements among all products while in panel (d) there is a wide spread of approximately two-thirds the maximum total amount of precipitation. Finally, in panel (e) all products are well correlated, but the volumes do not match."/>
            <wp:cNvGraphicFramePr/>
            <a:graphic xmlns:a="http://schemas.openxmlformats.org/drawingml/2006/main">
              <a:graphicData uri="http://schemas.openxmlformats.org/drawingml/2006/picture">
                <pic:pic xmlns:pic="http://schemas.openxmlformats.org/drawingml/2006/picture">
                  <pic:nvPicPr>
                    <pic:cNvPr id="0" name="Picture" descr="/Users/elsaculler/GoogleDrive/research/landslide.hydromet.sync/figures/example_landslide_precipitation.png"/>
                    <pic:cNvPicPr>
                      <a:picLocks noChangeAspect="1" noChangeArrowheads="1"/>
                    </pic:cNvPicPr>
                  </pic:nvPicPr>
                  <pic:blipFill>
                    <a:blip r:embed="rId12"/>
                    <a:stretch>
                      <a:fillRect/>
                    </a:stretch>
                  </pic:blipFill>
                  <pic:spPr bwMode="auto">
                    <a:xfrm>
                      <a:off x="0" y="0"/>
                      <a:ext cx="5334000" cy="3556000"/>
                    </a:xfrm>
                    <a:prstGeom prst="rect">
                      <a:avLst/>
                    </a:prstGeom>
                    <a:noFill/>
                    <a:ln w="9525">
                      <a:noFill/>
                      <a:headEnd/>
                      <a:tailEnd/>
                    </a:ln>
                  </pic:spPr>
                </pic:pic>
              </a:graphicData>
            </a:graphic>
          </wp:inline>
        </w:drawing>
      </w:r>
      <w:bookmarkEnd w:id="187"/>
    </w:p>
    <w:p w14:paraId="5BBFC54F" w14:textId="77777777" w:rsidR="006F2694" w:rsidRDefault="00C964F2">
      <w:pPr>
        <w:pStyle w:val="ImageCaption"/>
      </w:pPr>
      <w:r>
        <w:t>Figure 1: Cumulative precipitation measurements at selected landslide sites for the 30 days before the event. The precipitation is variable across the different products, and the selected sites each demonstrate diverse types of variability. Panel (a) shows a site where no landslide-triggering precipitation was detected by any product, suggesting a location error in the landslide record. In panel (b), the IMERG Early product reports nearly 50mm less cumulative precipitation leading into the landslide-triggering storm, but then makes up the difference by detecting much more precipitation immediately before the landslide. Panel (c) shows similar measurements among all products while in panel (d) there is a wide spread of approximately two-thirds the maximum total amount of precipitation. Finally, in panel (e) all products are well correlated, but the volumes do not match.</w:t>
      </w:r>
    </w:p>
    <w:p w14:paraId="67014AE7" w14:textId="77777777" w:rsidR="006F2694" w:rsidRDefault="00C964F2">
      <w:pPr>
        <w:pStyle w:val="Heading2"/>
      </w:pPr>
      <w:bookmarkStart w:id="188" w:name="X1e22789e24018925a72ca6c379f062ce8218f11"/>
      <w:bookmarkEnd w:id="185"/>
      <w:bookmarkEnd w:id="186"/>
      <w:r>
        <w:t>Precipitation comparison for landslide-triggering storms</w:t>
      </w:r>
    </w:p>
    <w:p w14:paraId="37A36CA4" w14:textId="77777777" w:rsidR="006F2694" w:rsidRDefault="00C964F2">
      <w:pPr>
        <w:pStyle w:val="Heading3"/>
      </w:pPr>
      <w:bookmarkStart w:id="189" w:name="Xe63e4d4e88b4fedf222f9ae632c45bc95da2de5"/>
      <w:r>
        <w:t>Is there consistent bias among precipitation products?</w:t>
      </w:r>
    </w:p>
    <w:p w14:paraId="138B9890" w14:textId="77777777" w:rsidR="006F2694" w:rsidRDefault="00C964F2">
      <w:pPr>
        <w:pStyle w:val="Compact"/>
        <w:numPr>
          <w:ilvl w:val="0"/>
          <w:numId w:val="13"/>
        </w:numPr>
      </w:pPr>
      <w:r>
        <w:t>Generally, the IMERG products have higher day-of-landslide precipitation rank than MRMS which has higher rank than NLDAS-2</w:t>
      </w:r>
    </w:p>
    <w:p w14:paraId="6D687CA4" w14:textId="77777777" w:rsidR="006F2694" w:rsidRDefault="00C964F2">
      <w:pPr>
        <w:pStyle w:val="Compact"/>
        <w:numPr>
          <w:ilvl w:val="0"/>
          <w:numId w:val="13"/>
        </w:numPr>
      </w:pPr>
      <w:r>
        <w:t>IMERG Early has by some 300mm the highest precipitation measurements in millimeters.</w:t>
      </w:r>
    </w:p>
    <w:p w14:paraId="5C827F7C" w14:textId="77777777" w:rsidR="006F2694" w:rsidRDefault="00C964F2">
      <w:pPr>
        <w:pStyle w:val="Compact"/>
        <w:numPr>
          <w:ilvl w:val="0"/>
          <w:numId w:val="13"/>
        </w:numPr>
      </w:pPr>
      <w:r>
        <w:t>The range of z-scores for each product is comparable, suggesting that each product is an outlier at some sites</w:t>
      </w:r>
    </w:p>
    <w:p w14:paraId="1561A512" w14:textId="77777777" w:rsidR="006F2694" w:rsidRDefault="00C964F2">
      <w:pPr>
        <w:pStyle w:val="CaptionedFigure"/>
      </w:pPr>
      <w:r>
        <w:rPr>
          <w:noProof/>
        </w:rPr>
        <w:lastRenderedPageBreak/>
        <w:drawing>
          <wp:inline distT="0" distB="0" distL="0" distR="0" wp14:anchorId="0C309CF4" wp14:editId="4001E853">
            <wp:extent cx="5334000" cy="5334000"/>
            <wp:effectExtent l="0" t="0" r="0" b="0"/>
            <wp:docPr id="3" name="Picture" descr="Rank and z-score for day-of-landslide precipitation as measured by each product. The IMERG products tend to have higher rank than MRMS, which typically exceeds NLDAS-2 measurements. The z-scores reflect the same order, but also a similar range of variability across all products."/>
            <wp:cNvGraphicFramePr/>
            <a:graphic xmlns:a="http://schemas.openxmlformats.org/drawingml/2006/main">
              <a:graphicData uri="http://schemas.openxmlformats.org/drawingml/2006/picture">
                <pic:pic xmlns:pic="http://schemas.openxmlformats.org/drawingml/2006/picture">
                  <pic:nvPicPr>
                    <pic:cNvPr id="0" name="Picture" descr="/Users/elsaculler/Documents/research/landslide.hydromet.git/landslide_hydromet_paper.assets/summary_statistic.png"/>
                    <pic:cNvPicPr>
                      <a:picLocks noChangeAspect="1" noChangeArrowheads="1"/>
                    </pic:cNvPicPr>
                  </pic:nvPicPr>
                  <pic:blipFill>
                    <a:blip r:embed="rId13"/>
                    <a:stretch>
                      <a:fillRect/>
                    </a:stretch>
                  </pic:blipFill>
                  <pic:spPr bwMode="auto">
                    <a:xfrm>
                      <a:off x="0" y="0"/>
                      <a:ext cx="5334000" cy="5334000"/>
                    </a:xfrm>
                    <a:prstGeom prst="rect">
                      <a:avLst/>
                    </a:prstGeom>
                    <a:noFill/>
                    <a:ln w="9525">
                      <a:noFill/>
                      <a:headEnd/>
                      <a:tailEnd/>
                    </a:ln>
                  </pic:spPr>
                </pic:pic>
              </a:graphicData>
            </a:graphic>
          </wp:inline>
        </w:drawing>
      </w:r>
    </w:p>
    <w:p w14:paraId="5E066207" w14:textId="77777777" w:rsidR="006F2694" w:rsidRDefault="00C964F2">
      <w:pPr>
        <w:pStyle w:val="ImageCaption"/>
      </w:pPr>
      <w:r>
        <w:t>Rank and z-score for day-of-landslide precipitation as measured by each product. The IMERG products tend to have higher rank than MRMS, which typically exceeds NLDAS-2 measurements. The z-scores reflect the same order, but also a similar range of variability across all products.</w:t>
      </w:r>
    </w:p>
    <w:p w14:paraId="35EB931D" w14:textId="77777777" w:rsidR="006F2694" w:rsidRDefault="00C964F2">
      <w:pPr>
        <w:pStyle w:val="Heading3"/>
      </w:pPr>
      <w:bookmarkStart w:id="190" w:name="X5ca00c278633af001ed366316a6c1274303fa00"/>
      <w:bookmarkEnd w:id="189"/>
      <w:r>
        <w:t>How does each precipitation product capture key elements of landslide-triggering storms?</w:t>
      </w:r>
    </w:p>
    <w:p w14:paraId="2977A0F2" w14:textId="77777777" w:rsidR="006F2694" w:rsidRDefault="00C964F2">
      <w:pPr>
        <w:pStyle w:val="Compact"/>
        <w:numPr>
          <w:ilvl w:val="0"/>
          <w:numId w:val="14"/>
        </w:numPr>
      </w:pPr>
      <w:r>
        <w:t>The IMERG products measure higher peak hourly intensities, which is likely at least partially due to the shorter 30-minute time step.</w:t>
      </w:r>
    </w:p>
    <w:p w14:paraId="6D661C7C" w14:textId="77777777" w:rsidR="006F2694" w:rsidRDefault="00C964F2">
      <w:pPr>
        <w:pStyle w:val="Compact"/>
        <w:numPr>
          <w:ilvl w:val="0"/>
          <w:numId w:val="14"/>
        </w:numPr>
      </w:pPr>
      <w:r>
        <w:t>The higher peak intensities are also reflected in longer return periods.</w:t>
      </w:r>
    </w:p>
    <w:p w14:paraId="015FA036" w14:textId="77777777" w:rsidR="006F2694" w:rsidRDefault="00C964F2">
      <w:pPr>
        <w:pStyle w:val="Compact"/>
        <w:numPr>
          <w:ilvl w:val="0"/>
          <w:numId w:val="14"/>
        </w:numPr>
      </w:pPr>
      <w:r>
        <w:t>There are many outliers on the low end of the depth and duration measurements, while the total intensity measurements remain close to the ensemble mean.</w:t>
      </w:r>
    </w:p>
    <w:p w14:paraId="4C91DF1B" w14:textId="77777777" w:rsidR="006F2694" w:rsidRDefault="00C964F2">
      <w:pPr>
        <w:pStyle w:val="Compact"/>
        <w:numPr>
          <w:ilvl w:val="0"/>
          <w:numId w:val="14"/>
        </w:numPr>
      </w:pPr>
      <w:r>
        <w:t xml:space="preserve">Among the verified locations, there are not as </w:t>
      </w:r>
      <w:commentRangeStart w:id="191"/>
      <w:r>
        <w:t>many low values either close to the mean or outliers.</w:t>
      </w:r>
      <w:commentRangeEnd w:id="191"/>
      <w:r w:rsidR="004E38E6">
        <w:rPr>
          <w:rStyle w:val="CommentReference"/>
        </w:rPr>
        <w:commentReference w:id="191"/>
      </w:r>
    </w:p>
    <w:p w14:paraId="1328DE16" w14:textId="1491E5AE" w:rsidR="006F2694" w:rsidRDefault="00C964F2">
      <w:pPr>
        <w:pStyle w:val="Compact"/>
        <w:numPr>
          <w:ilvl w:val="0"/>
          <w:numId w:val="14"/>
        </w:numPr>
        <w:rPr>
          <w:ins w:id="192" w:author="Ben Livneh" w:date="2020-11-13T15:00:00Z"/>
        </w:rPr>
      </w:pPr>
      <w:r>
        <w:t>There are also fewer high return pe</w:t>
      </w:r>
      <w:commentRangeStart w:id="193"/>
      <w:r>
        <w:t>riods</w:t>
      </w:r>
      <w:commentRangeEnd w:id="193"/>
      <w:r w:rsidR="004E38E6">
        <w:rPr>
          <w:rStyle w:val="CommentReference"/>
        </w:rPr>
        <w:commentReference w:id="193"/>
      </w:r>
      <w:r>
        <w:t xml:space="preserve"> among the ground-based products MRMS and NLDAS-2 among the verified locations</w:t>
      </w:r>
    </w:p>
    <w:p w14:paraId="3C2509F8" w14:textId="3F7DB570" w:rsidR="004E38E6" w:rsidRDefault="004E38E6">
      <w:pPr>
        <w:pStyle w:val="Compact"/>
        <w:numPr>
          <w:ilvl w:val="0"/>
          <w:numId w:val="14"/>
        </w:numPr>
      </w:pPr>
      <w:ins w:id="194" w:author="Ben Livneh" w:date="2020-11-13T15:00:00Z">
        <w:r>
          <w:lastRenderedPageBreak/>
          <w:t>More separation across products in the bottom vs top graph.</w:t>
        </w:r>
      </w:ins>
    </w:p>
    <w:p w14:paraId="21DCB7AD" w14:textId="77777777" w:rsidR="006F2694" w:rsidRDefault="00C964F2">
      <w:pPr>
        <w:pStyle w:val="CaptionedFigure"/>
      </w:pPr>
      <w:r>
        <w:rPr>
          <w:noProof/>
        </w:rPr>
        <w:drawing>
          <wp:inline distT="0" distB="0" distL="0" distR="0" wp14:anchorId="243A8E06" wp14:editId="756735CC">
            <wp:extent cx="5334000" cy="1333500"/>
            <wp:effectExtent l="0" t="0" r="0" b="0"/>
            <wp:docPr id="4" name="Picture" descr="Storm characteristics as measured by each product along with trend lines. The IMERG products measure higher peak hourly intensities, which is likely at least partially due to the shorter 30-minute time step. The higher peak intensities are also reflected in longer return periods. In general there appears to be good agreement among products on the depth and duration of storms, with the exception of outlying low measurements."/>
            <wp:cNvGraphicFramePr/>
            <a:graphic xmlns:a="http://schemas.openxmlformats.org/drawingml/2006/main">
              <a:graphicData uri="http://schemas.openxmlformats.org/drawingml/2006/picture">
                <pic:pic xmlns:pic="http://schemas.openxmlformats.org/drawingml/2006/picture">
                  <pic:nvPicPr>
                    <pic:cNvPr id="0" name="Picture" descr="/Users/elsaculler/Documents/research/landslide.hydromet.git/landslide_hydromet_paper.assets/scatter_ensemble_mean.png"/>
                    <pic:cNvPicPr>
                      <a:picLocks noChangeAspect="1" noChangeArrowheads="1"/>
                    </pic:cNvPicPr>
                  </pic:nvPicPr>
                  <pic:blipFill>
                    <a:blip r:embed="rId14"/>
                    <a:stretch>
                      <a:fillRect/>
                    </a:stretch>
                  </pic:blipFill>
                  <pic:spPr bwMode="auto">
                    <a:xfrm>
                      <a:off x="0" y="0"/>
                      <a:ext cx="5334000" cy="1333500"/>
                    </a:xfrm>
                    <a:prstGeom prst="rect">
                      <a:avLst/>
                    </a:prstGeom>
                    <a:noFill/>
                    <a:ln w="9525">
                      <a:noFill/>
                      <a:headEnd/>
                      <a:tailEnd/>
                    </a:ln>
                  </pic:spPr>
                </pic:pic>
              </a:graphicData>
            </a:graphic>
          </wp:inline>
        </w:drawing>
      </w:r>
    </w:p>
    <w:p w14:paraId="2B7F3ED7" w14:textId="77777777" w:rsidR="006F2694" w:rsidRDefault="00C964F2">
      <w:pPr>
        <w:pStyle w:val="ImageCaption"/>
      </w:pPr>
      <w:r>
        <w:t xml:space="preserve">Storm characteristics as measured by each product along with trend lines. The IMERG products measure higher peak hourly intensities, which is likely at least partially due to the shorter 30-minute time step. The higher peak intensities are also reflected in longer return periods. In </w:t>
      </w:r>
      <w:proofErr w:type="gramStart"/>
      <w:r>
        <w:t>general</w:t>
      </w:r>
      <w:proofErr w:type="gramEnd"/>
      <w:r>
        <w:t xml:space="preserve"> there appears to be good agreement among products on the depth and duration of storms, with the exception of outlying low</w:t>
      </w:r>
      <w:commentRangeStart w:id="195"/>
      <w:r>
        <w:t xml:space="preserve"> measurements</w:t>
      </w:r>
      <w:commentRangeEnd w:id="195"/>
      <w:r w:rsidR="004E38E6">
        <w:rPr>
          <w:rStyle w:val="CommentReference"/>
          <w:i w:val="0"/>
        </w:rPr>
        <w:commentReference w:id="195"/>
      </w:r>
      <w:r>
        <w:t>.</w:t>
      </w:r>
    </w:p>
    <w:p w14:paraId="4B9A9386" w14:textId="77777777" w:rsidR="006F2694" w:rsidRDefault="00C964F2">
      <w:pPr>
        <w:pStyle w:val="BodyText"/>
      </w:pPr>
      <w:r>
        <w:rPr>
          <w:noProof/>
        </w:rPr>
        <w:drawing>
          <wp:inline distT="0" distB="0" distL="0" distR="0" wp14:anchorId="1387C71A" wp14:editId="5AEDEAD0">
            <wp:extent cx="5334000" cy="13335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Users/elsaculler/Documents/research/landslide.hydromet.git/landslide_hydromet_paper.assets/scatter_ensemble_mean_exact.png"/>
                    <pic:cNvPicPr>
                      <a:picLocks noChangeAspect="1" noChangeArrowheads="1"/>
                    </pic:cNvPicPr>
                  </pic:nvPicPr>
                  <pic:blipFill>
                    <a:blip r:embed="rId15"/>
                    <a:stretch>
                      <a:fillRect/>
                    </a:stretch>
                  </pic:blipFill>
                  <pic:spPr bwMode="auto">
                    <a:xfrm>
                      <a:off x="0" y="0"/>
                      <a:ext cx="5334000" cy="1333500"/>
                    </a:xfrm>
                    <a:prstGeom prst="rect">
                      <a:avLst/>
                    </a:prstGeom>
                    <a:noFill/>
                    <a:ln w="9525">
                      <a:noFill/>
                      <a:headEnd/>
                      <a:tailEnd/>
                    </a:ln>
                  </pic:spPr>
                </pic:pic>
              </a:graphicData>
            </a:graphic>
          </wp:inline>
        </w:drawing>
      </w:r>
    </w:p>
    <w:p w14:paraId="041A5838" w14:textId="77777777" w:rsidR="006F2694" w:rsidRDefault="00C964F2">
      <w:pPr>
        <w:pStyle w:val="Heading3"/>
      </w:pPr>
      <w:bookmarkStart w:id="196" w:name="Xbe983f7ae52e0b626c403054669d76b16b22521"/>
      <w:bookmarkEnd w:id="190"/>
      <w:r>
        <w:t>Can peak intensity account for relatively high return period storms causing landslides?</w:t>
      </w:r>
    </w:p>
    <w:p w14:paraId="01B71C56" w14:textId="77777777" w:rsidR="006F2694" w:rsidRDefault="00C964F2">
      <w:pPr>
        <w:pStyle w:val="Compact"/>
        <w:numPr>
          <w:ilvl w:val="0"/>
          <w:numId w:val="15"/>
        </w:numPr>
      </w:pPr>
      <w:r>
        <w:t>There appears to be a positive correlation between return period and peak intensity, but this relationship drops off for most products for the the higher return periods.</w:t>
      </w:r>
    </w:p>
    <w:p w14:paraId="68C6C75C" w14:textId="77777777" w:rsidR="006F2694" w:rsidRDefault="00C964F2">
      <w:pPr>
        <w:pStyle w:val="CaptionedFigure"/>
      </w:pPr>
      <w:r>
        <w:rPr>
          <w:noProof/>
        </w:rPr>
        <w:lastRenderedPageBreak/>
        <w:drawing>
          <wp:inline distT="0" distB="0" distL="0" distR="0" wp14:anchorId="74561A81" wp14:editId="2643CB1D">
            <wp:extent cx="5334000" cy="3556000"/>
            <wp:effectExtent l="0" t="0" r="0" b="0"/>
            <wp:docPr id="6" name="Picture" descr="Peak intensity vs. storm return period. There appears to be a positive correlation between return period and peak intensity, but this relationship drops off for most products among the higher return periods."/>
            <wp:cNvGraphicFramePr/>
            <a:graphic xmlns:a="http://schemas.openxmlformats.org/drawingml/2006/main">
              <a:graphicData uri="http://schemas.openxmlformats.org/drawingml/2006/picture">
                <pic:pic xmlns:pic="http://schemas.openxmlformats.org/drawingml/2006/picture">
                  <pic:nvPicPr>
                    <pic:cNvPr id="0" name="Picture" descr="frequency_peak.png"/>
                    <pic:cNvPicPr>
                      <a:picLocks noChangeAspect="1" noChangeArrowheads="1"/>
                    </pic:cNvPicPr>
                  </pic:nvPicPr>
                  <pic:blipFill>
                    <a:blip r:embed="rId16"/>
                    <a:stretch>
                      <a:fillRect/>
                    </a:stretch>
                  </pic:blipFill>
                  <pic:spPr bwMode="auto">
                    <a:xfrm>
                      <a:off x="0" y="0"/>
                      <a:ext cx="5334000" cy="3556000"/>
                    </a:xfrm>
                    <a:prstGeom prst="rect">
                      <a:avLst/>
                    </a:prstGeom>
                    <a:noFill/>
                    <a:ln w="9525">
                      <a:noFill/>
                      <a:headEnd/>
                      <a:tailEnd/>
                    </a:ln>
                  </pic:spPr>
                </pic:pic>
              </a:graphicData>
            </a:graphic>
          </wp:inline>
        </w:drawing>
      </w:r>
    </w:p>
    <w:p w14:paraId="2CDB1680" w14:textId="77777777" w:rsidR="006F2694" w:rsidRDefault="00C964F2">
      <w:pPr>
        <w:pStyle w:val="ImageCaption"/>
      </w:pPr>
      <w:r>
        <w:t>Peak intensity vs. storm return period. There appears to be a positive correlation between return period and peak intensity, but this relationship drops off for most products among the higher return periods.</w:t>
      </w:r>
    </w:p>
    <w:p w14:paraId="6BFB0390" w14:textId="77777777" w:rsidR="006F2694" w:rsidRDefault="00C964F2">
      <w:pPr>
        <w:pStyle w:val="Heading3"/>
      </w:pPr>
      <w:bookmarkStart w:id="197" w:name="Xfc245c87fc0bc7f2f61fade9c52e541d4d95c48"/>
      <w:bookmarkEnd w:id="196"/>
      <w:r>
        <w:t>How does each product compare if it were used to predict landslides using an industry standard method of intensity-duration curves?</w:t>
      </w:r>
    </w:p>
    <w:p w14:paraId="17C4AE11" w14:textId="77777777" w:rsidR="006F2694" w:rsidRDefault="00C964F2">
      <w:pPr>
        <w:numPr>
          <w:ilvl w:val="0"/>
          <w:numId w:val="16"/>
        </w:numPr>
      </w:pPr>
      <w:r>
        <w:t>These models tend to perform better using MRMS or NLDAS-2 data than using either IMERG product.</w:t>
      </w:r>
    </w:p>
    <w:p w14:paraId="6F56744D" w14:textId="77777777" w:rsidR="006F2694" w:rsidRDefault="00C964F2">
      <w:pPr>
        <w:pStyle w:val="Compact"/>
        <w:numPr>
          <w:ilvl w:val="1"/>
          <w:numId w:val="17"/>
        </w:numPr>
      </w:pPr>
      <w:r>
        <w:t>The IMERG products seem to be more sensitive to both high intensity precipitation and low intensity precipitation</w:t>
      </w:r>
    </w:p>
    <w:p w14:paraId="62B89BAA" w14:textId="77777777" w:rsidR="006F2694" w:rsidRDefault="00C964F2">
      <w:pPr>
        <w:pStyle w:val="Compact"/>
        <w:numPr>
          <w:ilvl w:val="1"/>
          <w:numId w:val="17"/>
        </w:numPr>
      </w:pPr>
      <w:r>
        <w:t>The low intensity precipitation may be erroneous noise slightly above the 1mm threshold that causes the storm detection algorithm to select too long of a storm in some cases.</w:t>
      </w:r>
    </w:p>
    <w:p w14:paraId="5F38C5F6" w14:textId="77777777" w:rsidR="006F2694" w:rsidRDefault="00C964F2">
      <w:pPr>
        <w:pStyle w:val="Compact"/>
        <w:numPr>
          <w:ilvl w:val="1"/>
          <w:numId w:val="17"/>
        </w:numPr>
      </w:pPr>
      <w:r>
        <w:t>Artificially lengthened storms would be expected to have lower intensity values for the whole storm.</w:t>
      </w:r>
    </w:p>
    <w:p w14:paraId="200F5C37" w14:textId="77777777" w:rsidR="006F2694" w:rsidRDefault="00C964F2">
      <w:pPr>
        <w:numPr>
          <w:ilvl w:val="0"/>
          <w:numId w:val="16"/>
        </w:numPr>
      </w:pPr>
      <w:r>
        <w:t>The choice of model does not appear to make as much difference in performance as the choice of precipitation measurement source.</w:t>
      </w:r>
    </w:p>
    <w:p w14:paraId="08516866" w14:textId="77777777" w:rsidR="006F2694" w:rsidRDefault="00C964F2">
      <w:pPr>
        <w:numPr>
          <w:ilvl w:val="0"/>
          <w:numId w:val="16"/>
        </w:numPr>
      </w:pPr>
      <w:r>
        <w:t>All models have a better hit ratio when using only verified landslide sites.</w:t>
      </w:r>
    </w:p>
    <w:p w14:paraId="361ED04C" w14:textId="77777777" w:rsidR="006F2694" w:rsidRDefault="00C964F2">
      <w:pPr>
        <w:pStyle w:val="CaptionedFigure"/>
      </w:pPr>
      <w:r>
        <w:rPr>
          <w:noProof/>
        </w:rPr>
        <w:lastRenderedPageBreak/>
        <w:drawing>
          <wp:inline distT="0" distB="0" distL="0" distR="0" wp14:anchorId="11D3E1F1" wp14:editId="088F9C31">
            <wp:extent cx="5334000" cy="1778000"/>
            <wp:effectExtent l="0" t="0" r="0" b="0"/>
            <wp:docPr id="7" name="Picture" descr="Each storm in the precipitation record and established global or climactic Intensity-Duration Thresholds. Landslide-triggering storms are marked. It appears that these models generally perform better when using MRMS or NLDAS-2 data, since the IMERG products detect a larger number of low intensity values for landslide-triggering storms."/>
            <wp:cNvGraphicFramePr/>
            <a:graphic xmlns:a="http://schemas.openxmlformats.org/drawingml/2006/main">
              <a:graphicData uri="http://schemas.openxmlformats.org/drawingml/2006/picture">
                <pic:pic xmlns:pic="http://schemas.openxmlformats.org/drawingml/2006/picture">
                  <pic:nvPicPr>
                    <pic:cNvPr id="0" name="Picture" descr="intensity_duration.png"/>
                    <pic:cNvPicPr>
                      <a:picLocks noChangeAspect="1" noChangeArrowheads="1"/>
                    </pic:cNvPicPr>
                  </pic:nvPicPr>
                  <pic:blipFill>
                    <a:blip r:embed="rId17"/>
                    <a:stretch>
                      <a:fillRect/>
                    </a:stretch>
                  </pic:blipFill>
                  <pic:spPr bwMode="auto">
                    <a:xfrm>
                      <a:off x="0" y="0"/>
                      <a:ext cx="5334000" cy="1778000"/>
                    </a:xfrm>
                    <a:prstGeom prst="rect">
                      <a:avLst/>
                    </a:prstGeom>
                    <a:noFill/>
                    <a:ln w="9525">
                      <a:noFill/>
                      <a:headEnd/>
                      <a:tailEnd/>
                    </a:ln>
                  </pic:spPr>
                </pic:pic>
              </a:graphicData>
            </a:graphic>
          </wp:inline>
        </w:drawing>
      </w:r>
    </w:p>
    <w:p w14:paraId="5729B2C6" w14:textId="77777777" w:rsidR="006F2694" w:rsidRDefault="00C964F2">
      <w:pPr>
        <w:pStyle w:val="ImageCaption"/>
      </w:pPr>
      <w:r>
        <w:t>Each storm in the precipitation record and established global or climactic Intensity-Duration Thresholds. Landslide-triggering storms are marked. It appears that these models generally perform better when using MRMS or NLDAS-2 data, since the IMERG products detect a larger number of low intensity values for landslide-triggering storms.</w:t>
      </w:r>
    </w:p>
    <w:p w14:paraId="75BC347C" w14:textId="77777777" w:rsidR="006F2694" w:rsidRDefault="00C964F2">
      <w:pPr>
        <w:pStyle w:val="BodyText"/>
      </w:pPr>
      <w:r>
        <w:rPr>
          <w:noProof/>
        </w:rPr>
        <w:drawing>
          <wp:inline distT="0" distB="0" distL="0" distR="0" wp14:anchorId="0867BBC7" wp14:editId="0E9B68B5">
            <wp:extent cx="5334000" cy="1778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ntensity_duration_verified.png"/>
                    <pic:cNvPicPr>
                      <a:picLocks noChangeAspect="1" noChangeArrowheads="1"/>
                    </pic:cNvPicPr>
                  </pic:nvPicPr>
                  <pic:blipFill>
                    <a:blip r:embed="rId18"/>
                    <a:stretch>
                      <a:fillRect/>
                    </a:stretch>
                  </pic:blipFill>
                  <pic:spPr bwMode="auto">
                    <a:xfrm>
                      <a:off x="0" y="0"/>
                      <a:ext cx="5334000" cy="1778000"/>
                    </a:xfrm>
                    <a:prstGeom prst="rect">
                      <a:avLst/>
                    </a:prstGeom>
                    <a:noFill/>
                    <a:ln w="9525">
                      <a:noFill/>
                      <a:headEnd/>
                      <a:tailEnd/>
                    </a:ln>
                  </pic:spPr>
                </pic:pic>
              </a:graphicData>
            </a:graphic>
          </wp:inline>
        </w:drawing>
      </w:r>
    </w:p>
    <w:p w14:paraId="50368217" w14:textId="77777777" w:rsidR="006F2694" w:rsidRDefault="00C964F2">
      <w:pPr>
        <w:pStyle w:val="TableCaption"/>
      </w:pPr>
      <w:bookmarkStart w:id="198" w:name="tbl:threat"/>
      <w:r>
        <w:t>Table 2: Threat score, hit ratio, and false alarm ratio for each product and the Guzzetti (2008) Intensity Duration Threshold</w:t>
      </w:r>
    </w:p>
    <w:tbl>
      <w:tblPr>
        <w:tblStyle w:val="Table"/>
        <w:tblW w:w="0" w:type="pct"/>
        <w:tblLook w:val="0020" w:firstRow="1" w:lastRow="0" w:firstColumn="0" w:lastColumn="0" w:noHBand="0" w:noVBand="0"/>
      </w:tblPr>
      <w:tblGrid>
        <w:gridCol w:w="1837"/>
        <w:gridCol w:w="1034"/>
        <w:gridCol w:w="663"/>
        <w:gridCol w:w="953"/>
        <w:gridCol w:w="1613"/>
        <w:gridCol w:w="1329"/>
        <w:gridCol w:w="1931"/>
      </w:tblGrid>
      <w:tr w:rsidR="006F2694" w14:paraId="43BC9EBE" w14:textId="77777777">
        <w:tc>
          <w:tcPr>
            <w:tcW w:w="0" w:type="auto"/>
            <w:tcBorders>
              <w:bottom w:val="single" w:sz="0" w:space="0" w:color="auto"/>
            </w:tcBorders>
            <w:vAlign w:val="bottom"/>
          </w:tcPr>
          <w:p w14:paraId="56298EBC" w14:textId="77777777" w:rsidR="006F2694" w:rsidRDefault="00C964F2">
            <w:pPr>
              <w:pStyle w:val="Compact"/>
            </w:pPr>
            <w:r>
              <w:t>Product</w:t>
            </w:r>
          </w:p>
        </w:tc>
        <w:tc>
          <w:tcPr>
            <w:tcW w:w="0" w:type="auto"/>
            <w:tcBorders>
              <w:bottom w:val="single" w:sz="0" w:space="0" w:color="auto"/>
            </w:tcBorders>
            <w:vAlign w:val="bottom"/>
          </w:tcPr>
          <w:p w14:paraId="1355AF19" w14:textId="77777777" w:rsidR="006F2694" w:rsidRDefault="00C964F2">
            <w:pPr>
              <w:pStyle w:val="Compact"/>
            </w:pPr>
            <w:r>
              <w:t>Include</w:t>
            </w:r>
          </w:p>
        </w:tc>
        <w:tc>
          <w:tcPr>
            <w:tcW w:w="0" w:type="auto"/>
            <w:tcBorders>
              <w:bottom w:val="single" w:sz="0" w:space="0" w:color="auto"/>
            </w:tcBorders>
            <w:vAlign w:val="bottom"/>
          </w:tcPr>
          <w:p w14:paraId="592AFBAB" w14:textId="77777777" w:rsidR="006F2694" w:rsidRDefault="00C964F2">
            <w:pPr>
              <w:pStyle w:val="Compact"/>
            </w:pPr>
            <w:r>
              <w:rPr>
                <w:b/>
              </w:rPr>
              <w:t>Hits</w:t>
            </w:r>
          </w:p>
        </w:tc>
        <w:tc>
          <w:tcPr>
            <w:tcW w:w="0" w:type="auto"/>
            <w:tcBorders>
              <w:bottom w:val="single" w:sz="0" w:space="0" w:color="auto"/>
            </w:tcBorders>
            <w:vAlign w:val="bottom"/>
          </w:tcPr>
          <w:p w14:paraId="6105A1B1" w14:textId="77777777" w:rsidR="006F2694" w:rsidRDefault="00C964F2">
            <w:pPr>
              <w:pStyle w:val="Compact"/>
            </w:pPr>
            <w:r>
              <w:rPr>
                <w:b/>
              </w:rPr>
              <w:t>Misses</w:t>
            </w:r>
          </w:p>
        </w:tc>
        <w:tc>
          <w:tcPr>
            <w:tcW w:w="0" w:type="auto"/>
            <w:tcBorders>
              <w:bottom w:val="single" w:sz="0" w:space="0" w:color="auto"/>
            </w:tcBorders>
            <w:vAlign w:val="bottom"/>
          </w:tcPr>
          <w:p w14:paraId="3018E396" w14:textId="77777777" w:rsidR="006F2694" w:rsidRDefault="00C964F2">
            <w:pPr>
              <w:pStyle w:val="Compact"/>
            </w:pPr>
            <w:r>
              <w:rPr>
                <w:b/>
              </w:rPr>
              <w:t>Threat score</w:t>
            </w:r>
          </w:p>
        </w:tc>
        <w:tc>
          <w:tcPr>
            <w:tcW w:w="0" w:type="auto"/>
            <w:tcBorders>
              <w:bottom w:val="single" w:sz="0" w:space="0" w:color="auto"/>
            </w:tcBorders>
            <w:vAlign w:val="bottom"/>
          </w:tcPr>
          <w:p w14:paraId="45DFB4A1" w14:textId="77777777" w:rsidR="006F2694" w:rsidRDefault="00C964F2">
            <w:pPr>
              <w:pStyle w:val="Compact"/>
            </w:pPr>
            <w:r>
              <w:rPr>
                <w:b/>
              </w:rPr>
              <w:t>Hit ratio</w:t>
            </w:r>
          </w:p>
        </w:tc>
        <w:tc>
          <w:tcPr>
            <w:tcW w:w="0" w:type="auto"/>
            <w:tcBorders>
              <w:bottom w:val="single" w:sz="0" w:space="0" w:color="auto"/>
            </w:tcBorders>
            <w:vAlign w:val="bottom"/>
          </w:tcPr>
          <w:p w14:paraId="322154BD" w14:textId="77777777" w:rsidR="006F2694" w:rsidRDefault="00C964F2">
            <w:pPr>
              <w:pStyle w:val="Compact"/>
            </w:pPr>
            <w:r>
              <w:rPr>
                <w:b/>
              </w:rPr>
              <w:t>False alarm ratio</w:t>
            </w:r>
          </w:p>
        </w:tc>
      </w:tr>
      <w:tr w:rsidR="006F2694" w14:paraId="150E2E6A" w14:textId="77777777">
        <w:tc>
          <w:tcPr>
            <w:tcW w:w="0" w:type="auto"/>
          </w:tcPr>
          <w:p w14:paraId="3622AED3" w14:textId="77777777" w:rsidR="006F2694" w:rsidRDefault="00C964F2">
            <w:pPr>
              <w:pStyle w:val="Compact"/>
            </w:pPr>
            <w:r>
              <w:t>GPM IMERG Early</w:t>
            </w:r>
          </w:p>
        </w:tc>
        <w:tc>
          <w:tcPr>
            <w:tcW w:w="0" w:type="auto"/>
          </w:tcPr>
          <w:p w14:paraId="6B999949" w14:textId="77777777" w:rsidR="006F2694" w:rsidRDefault="00C964F2">
            <w:pPr>
              <w:pStyle w:val="Compact"/>
            </w:pPr>
            <w:r>
              <w:t>All</w:t>
            </w:r>
          </w:p>
        </w:tc>
        <w:tc>
          <w:tcPr>
            <w:tcW w:w="0" w:type="auto"/>
          </w:tcPr>
          <w:p w14:paraId="7E9A6E0A" w14:textId="77777777" w:rsidR="006F2694" w:rsidRDefault="00C964F2">
            <w:pPr>
              <w:pStyle w:val="Compact"/>
            </w:pPr>
            <w:r>
              <w:t>114</w:t>
            </w:r>
          </w:p>
        </w:tc>
        <w:tc>
          <w:tcPr>
            <w:tcW w:w="0" w:type="auto"/>
          </w:tcPr>
          <w:p w14:paraId="057C84D3" w14:textId="77777777" w:rsidR="006F2694" w:rsidRDefault="00C964F2">
            <w:pPr>
              <w:pStyle w:val="Compact"/>
            </w:pPr>
            <w:r>
              <w:t>62</w:t>
            </w:r>
          </w:p>
        </w:tc>
        <w:tc>
          <w:tcPr>
            <w:tcW w:w="0" w:type="auto"/>
          </w:tcPr>
          <w:p w14:paraId="15004AA0" w14:textId="77777777" w:rsidR="006F2694" w:rsidRDefault="00C964F2">
            <w:pPr>
              <w:pStyle w:val="Compact"/>
            </w:pPr>
            <w:r>
              <w:t>0.00676598</w:t>
            </w:r>
          </w:p>
        </w:tc>
        <w:tc>
          <w:tcPr>
            <w:tcW w:w="0" w:type="auto"/>
          </w:tcPr>
          <w:p w14:paraId="473BA9E7" w14:textId="77777777" w:rsidR="006F2694" w:rsidRDefault="00C964F2">
            <w:pPr>
              <w:pStyle w:val="Compact"/>
            </w:pPr>
            <w:r>
              <w:t>0.6477273</w:t>
            </w:r>
          </w:p>
        </w:tc>
        <w:tc>
          <w:tcPr>
            <w:tcW w:w="0" w:type="auto"/>
          </w:tcPr>
          <w:p w14:paraId="56F1CB39" w14:textId="77777777" w:rsidR="006F2694" w:rsidRDefault="00C964F2">
            <w:pPr>
              <w:pStyle w:val="Compact"/>
            </w:pPr>
            <w:r>
              <w:t>0.2694975</w:t>
            </w:r>
          </w:p>
        </w:tc>
      </w:tr>
      <w:tr w:rsidR="006F2694" w14:paraId="363D27F9" w14:textId="77777777">
        <w:tc>
          <w:tcPr>
            <w:tcW w:w="0" w:type="auto"/>
          </w:tcPr>
          <w:p w14:paraId="5C1750C7" w14:textId="77777777" w:rsidR="006F2694" w:rsidRDefault="006F2694"/>
        </w:tc>
        <w:tc>
          <w:tcPr>
            <w:tcW w:w="0" w:type="auto"/>
          </w:tcPr>
          <w:p w14:paraId="0582CBF2" w14:textId="77777777" w:rsidR="006F2694" w:rsidRDefault="00C964F2">
            <w:pPr>
              <w:pStyle w:val="Compact"/>
            </w:pPr>
            <w:r>
              <w:t>Verified</w:t>
            </w:r>
          </w:p>
        </w:tc>
        <w:tc>
          <w:tcPr>
            <w:tcW w:w="0" w:type="auto"/>
          </w:tcPr>
          <w:p w14:paraId="05D6BABD" w14:textId="77777777" w:rsidR="006F2694" w:rsidRDefault="00C964F2">
            <w:pPr>
              <w:pStyle w:val="Compact"/>
            </w:pPr>
            <w:r>
              <w:t>44</w:t>
            </w:r>
          </w:p>
        </w:tc>
        <w:tc>
          <w:tcPr>
            <w:tcW w:w="0" w:type="auto"/>
          </w:tcPr>
          <w:p w14:paraId="19C6A480" w14:textId="77777777" w:rsidR="006F2694" w:rsidRDefault="00C964F2">
            <w:pPr>
              <w:pStyle w:val="Compact"/>
            </w:pPr>
            <w:r>
              <w:t>21</w:t>
            </w:r>
          </w:p>
        </w:tc>
        <w:tc>
          <w:tcPr>
            <w:tcW w:w="0" w:type="auto"/>
          </w:tcPr>
          <w:p w14:paraId="74A1930C" w14:textId="77777777" w:rsidR="006F2694" w:rsidRDefault="00C964F2">
            <w:pPr>
              <w:pStyle w:val="Compact"/>
            </w:pPr>
            <w:r>
              <w:t>0.006588799</w:t>
            </w:r>
          </w:p>
        </w:tc>
        <w:tc>
          <w:tcPr>
            <w:tcW w:w="0" w:type="auto"/>
          </w:tcPr>
          <w:p w14:paraId="75931750" w14:textId="77777777" w:rsidR="006F2694" w:rsidRDefault="00C964F2">
            <w:pPr>
              <w:pStyle w:val="Compact"/>
            </w:pPr>
            <w:r>
              <w:t>0.6769231</w:t>
            </w:r>
          </w:p>
        </w:tc>
        <w:tc>
          <w:tcPr>
            <w:tcW w:w="0" w:type="auto"/>
          </w:tcPr>
          <w:p w14:paraId="26F23DE4" w14:textId="77777777" w:rsidR="006F2694" w:rsidRDefault="00C964F2">
            <w:pPr>
              <w:pStyle w:val="Compact"/>
            </w:pPr>
            <w:r>
              <w:t>0.2980977</w:t>
            </w:r>
          </w:p>
        </w:tc>
      </w:tr>
      <w:tr w:rsidR="006F2694" w14:paraId="02EE6C35" w14:textId="77777777">
        <w:tc>
          <w:tcPr>
            <w:tcW w:w="0" w:type="auto"/>
          </w:tcPr>
          <w:p w14:paraId="6333549F" w14:textId="77777777" w:rsidR="006F2694" w:rsidRDefault="00C964F2">
            <w:pPr>
              <w:pStyle w:val="Compact"/>
            </w:pPr>
            <w:r>
              <w:t>GPM IMERG Final</w:t>
            </w:r>
          </w:p>
        </w:tc>
        <w:tc>
          <w:tcPr>
            <w:tcW w:w="0" w:type="auto"/>
          </w:tcPr>
          <w:p w14:paraId="43423772" w14:textId="77777777" w:rsidR="006F2694" w:rsidRDefault="00C964F2">
            <w:pPr>
              <w:pStyle w:val="Compact"/>
            </w:pPr>
            <w:r>
              <w:t>All</w:t>
            </w:r>
          </w:p>
        </w:tc>
        <w:tc>
          <w:tcPr>
            <w:tcW w:w="0" w:type="auto"/>
          </w:tcPr>
          <w:p w14:paraId="5E55E887" w14:textId="77777777" w:rsidR="006F2694" w:rsidRDefault="00C964F2">
            <w:pPr>
              <w:pStyle w:val="Compact"/>
            </w:pPr>
            <w:r>
              <w:t>117</w:t>
            </w:r>
          </w:p>
        </w:tc>
        <w:tc>
          <w:tcPr>
            <w:tcW w:w="0" w:type="auto"/>
          </w:tcPr>
          <w:p w14:paraId="20C67443" w14:textId="77777777" w:rsidR="006F2694" w:rsidRDefault="00C964F2">
            <w:pPr>
              <w:pStyle w:val="Compact"/>
            </w:pPr>
            <w:r>
              <w:t>60</w:t>
            </w:r>
          </w:p>
        </w:tc>
        <w:tc>
          <w:tcPr>
            <w:tcW w:w="0" w:type="auto"/>
          </w:tcPr>
          <w:p w14:paraId="7866F36C" w14:textId="77777777" w:rsidR="006F2694" w:rsidRDefault="00C964F2">
            <w:pPr>
              <w:pStyle w:val="Compact"/>
            </w:pPr>
            <w:r>
              <w:t>0.00631068</w:t>
            </w:r>
          </w:p>
        </w:tc>
        <w:tc>
          <w:tcPr>
            <w:tcW w:w="0" w:type="auto"/>
          </w:tcPr>
          <w:p w14:paraId="20956235" w14:textId="77777777" w:rsidR="006F2694" w:rsidRDefault="00C964F2">
            <w:pPr>
              <w:pStyle w:val="Compact"/>
            </w:pPr>
            <w:r>
              <w:t>0.6610169</w:t>
            </w:r>
          </w:p>
        </w:tc>
        <w:tc>
          <w:tcPr>
            <w:tcW w:w="0" w:type="auto"/>
          </w:tcPr>
          <w:p w14:paraId="1DE55B5B" w14:textId="77777777" w:rsidR="006F2694" w:rsidRDefault="00C964F2">
            <w:pPr>
              <w:pStyle w:val="Compact"/>
            </w:pPr>
            <w:r>
              <w:t>0.3074026</w:t>
            </w:r>
          </w:p>
        </w:tc>
      </w:tr>
      <w:tr w:rsidR="006F2694" w14:paraId="1A3357DF" w14:textId="77777777">
        <w:tc>
          <w:tcPr>
            <w:tcW w:w="0" w:type="auto"/>
          </w:tcPr>
          <w:p w14:paraId="0FB9DEEF" w14:textId="77777777" w:rsidR="006F2694" w:rsidRDefault="006F2694"/>
        </w:tc>
        <w:tc>
          <w:tcPr>
            <w:tcW w:w="0" w:type="auto"/>
          </w:tcPr>
          <w:p w14:paraId="68AA3AB6" w14:textId="77777777" w:rsidR="006F2694" w:rsidRDefault="00C964F2">
            <w:pPr>
              <w:pStyle w:val="Compact"/>
            </w:pPr>
            <w:r>
              <w:t>Verified</w:t>
            </w:r>
          </w:p>
        </w:tc>
        <w:tc>
          <w:tcPr>
            <w:tcW w:w="0" w:type="auto"/>
          </w:tcPr>
          <w:p w14:paraId="659B3853" w14:textId="77777777" w:rsidR="006F2694" w:rsidRDefault="00C964F2">
            <w:pPr>
              <w:pStyle w:val="Compact"/>
            </w:pPr>
            <w:r>
              <w:t>45</w:t>
            </w:r>
          </w:p>
        </w:tc>
        <w:tc>
          <w:tcPr>
            <w:tcW w:w="0" w:type="auto"/>
          </w:tcPr>
          <w:p w14:paraId="0ECCAAB0" w14:textId="77777777" w:rsidR="006F2694" w:rsidRDefault="00C964F2">
            <w:pPr>
              <w:pStyle w:val="Compact"/>
            </w:pPr>
            <w:r>
              <w:t>19</w:t>
            </w:r>
          </w:p>
        </w:tc>
        <w:tc>
          <w:tcPr>
            <w:tcW w:w="0" w:type="auto"/>
          </w:tcPr>
          <w:p w14:paraId="5CBCCFF1" w14:textId="77777777" w:rsidR="006F2694" w:rsidRDefault="00C964F2">
            <w:pPr>
              <w:pStyle w:val="Compact"/>
            </w:pPr>
            <w:r>
              <w:t>0.006249132</w:t>
            </w:r>
          </w:p>
        </w:tc>
        <w:tc>
          <w:tcPr>
            <w:tcW w:w="0" w:type="auto"/>
          </w:tcPr>
          <w:p w14:paraId="52823E9F" w14:textId="77777777" w:rsidR="006F2694" w:rsidRDefault="00C964F2">
            <w:pPr>
              <w:pStyle w:val="Compact"/>
            </w:pPr>
            <w:r>
              <w:t>0.7031250</w:t>
            </w:r>
          </w:p>
        </w:tc>
        <w:tc>
          <w:tcPr>
            <w:tcW w:w="0" w:type="auto"/>
          </w:tcPr>
          <w:p w14:paraId="69A92D14" w14:textId="77777777" w:rsidR="006F2694" w:rsidRDefault="00C964F2">
            <w:pPr>
              <w:pStyle w:val="Compact"/>
            </w:pPr>
            <w:r>
              <w:t>0.3389533</w:t>
            </w:r>
          </w:p>
        </w:tc>
      </w:tr>
      <w:tr w:rsidR="006F2694" w14:paraId="453DF1CF" w14:textId="77777777">
        <w:tc>
          <w:tcPr>
            <w:tcW w:w="0" w:type="auto"/>
          </w:tcPr>
          <w:p w14:paraId="3EBEC64D" w14:textId="77777777" w:rsidR="006F2694" w:rsidRDefault="00C964F2">
            <w:pPr>
              <w:pStyle w:val="Compact"/>
            </w:pPr>
            <w:r>
              <w:t>NLDAS-2</w:t>
            </w:r>
          </w:p>
        </w:tc>
        <w:tc>
          <w:tcPr>
            <w:tcW w:w="0" w:type="auto"/>
          </w:tcPr>
          <w:p w14:paraId="37CA4BF8" w14:textId="77777777" w:rsidR="006F2694" w:rsidRDefault="00C964F2">
            <w:pPr>
              <w:pStyle w:val="Compact"/>
            </w:pPr>
            <w:r>
              <w:t>All</w:t>
            </w:r>
          </w:p>
        </w:tc>
        <w:tc>
          <w:tcPr>
            <w:tcW w:w="0" w:type="auto"/>
          </w:tcPr>
          <w:p w14:paraId="66D13452" w14:textId="77777777" w:rsidR="006F2694" w:rsidRDefault="00C964F2">
            <w:pPr>
              <w:pStyle w:val="Compact"/>
            </w:pPr>
            <w:r>
              <w:t>114</w:t>
            </w:r>
          </w:p>
        </w:tc>
        <w:tc>
          <w:tcPr>
            <w:tcW w:w="0" w:type="auto"/>
          </w:tcPr>
          <w:p w14:paraId="02D115B8" w14:textId="77777777" w:rsidR="006F2694" w:rsidRDefault="00C964F2">
            <w:pPr>
              <w:pStyle w:val="Compact"/>
            </w:pPr>
            <w:r>
              <w:t>40</w:t>
            </w:r>
          </w:p>
        </w:tc>
        <w:tc>
          <w:tcPr>
            <w:tcW w:w="0" w:type="auto"/>
          </w:tcPr>
          <w:p w14:paraId="2A3AE4D9" w14:textId="77777777" w:rsidR="006F2694" w:rsidRDefault="00C964F2">
            <w:pPr>
              <w:pStyle w:val="Compact"/>
            </w:pPr>
            <w:r>
              <w:t>0.01433421</w:t>
            </w:r>
          </w:p>
        </w:tc>
        <w:tc>
          <w:tcPr>
            <w:tcW w:w="0" w:type="auto"/>
          </w:tcPr>
          <w:p w14:paraId="306A2ABB" w14:textId="77777777" w:rsidR="006F2694" w:rsidRDefault="00C964F2">
            <w:pPr>
              <w:pStyle w:val="Compact"/>
            </w:pPr>
            <w:r>
              <w:t>0.7402597</w:t>
            </w:r>
          </w:p>
        </w:tc>
        <w:tc>
          <w:tcPr>
            <w:tcW w:w="0" w:type="auto"/>
          </w:tcPr>
          <w:p w14:paraId="73F626DD" w14:textId="77777777" w:rsidR="006F2694" w:rsidRDefault="00C964F2">
            <w:pPr>
              <w:pStyle w:val="Compact"/>
            </w:pPr>
            <w:r>
              <w:t>0.2213864</w:t>
            </w:r>
          </w:p>
        </w:tc>
      </w:tr>
      <w:tr w:rsidR="006F2694" w14:paraId="6AF0FC3B" w14:textId="77777777">
        <w:tc>
          <w:tcPr>
            <w:tcW w:w="0" w:type="auto"/>
          </w:tcPr>
          <w:p w14:paraId="7472600C" w14:textId="77777777" w:rsidR="006F2694" w:rsidRDefault="006F2694"/>
        </w:tc>
        <w:tc>
          <w:tcPr>
            <w:tcW w:w="0" w:type="auto"/>
          </w:tcPr>
          <w:p w14:paraId="62DBA1FF" w14:textId="77777777" w:rsidR="006F2694" w:rsidRDefault="00C964F2">
            <w:pPr>
              <w:pStyle w:val="Compact"/>
            </w:pPr>
            <w:r>
              <w:t>Verified</w:t>
            </w:r>
          </w:p>
        </w:tc>
        <w:tc>
          <w:tcPr>
            <w:tcW w:w="0" w:type="auto"/>
          </w:tcPr>
          <w:p w14:paraId="1EE2945F" w14:textId="77777777" w:rsidR="006F2694" w:rsidRDefault="00C964F2">
            <w:pPr>
              <w:pStyle w:val="Compact"/>
            </w:pPr>
            <w:r>
              <w:t>45</w:t>
            </w:r>
          </w:p>
        </w:tc>
        <w:tc>
          <w:tcPr>
            <w:tcW w:w="0" w:type="auto"/>
          </w:tcPr>
          <w:p w14:paraId="7562C717" w14:textId="77777777" w:rsidR="006F2694" w:rsidRDefault="00C964F2">
            <w:pPr>
              <w:pStyle w:val="Compact"/>
            </w:pPr>
            <w:r>
              <w:t>14</w:t>
            </w:r>
          </w:p>
        </w:tc>
        <w:tc>
          <w:tcPr>
            <w:tcW w:w="0" w:type="auto"/>
          </w:tcPr>
          <w:p w14:paraId="697CC19A" w14:textId="77777777" w:rsidR="006F2694" w:rsidRDefault="00C964F2">
            <w:pPr>
              <w:pStyle w:val="Compact"/>
            </w:pPr>
            <w:r>
              <w:t>0.014768625</w:t>
            </w:r>
          </w:p>
        </w:tc>
        <w:tc>
          <w:tcPr>
            <w:tcW w:w="0" w:type="auto"/>
          </w:tcPr>
          <w:p w14:paraId="721C21B6" w14:textId="77777777" w:rsidR="006F2694" w:rsidRDefault="00C964F2">
            <w:pPr>
              <w:pStyle w:val="Compact"/>
            </w:pPr>
            <w:r>
              <w:t>0.7627119</w:t>
            </w:r>
          </w:p>
        </w:tc>
        <w:tc>
          <w:tcPr>
            <w:tcW w:w="0" w:type="auto"/>
          </w:tcPr>
          <w:p w14:paraId="3C462B1E" w14:textId="77777777" w:rsidR="006F2694" w:rsidRDefault="00C964F2">
            <w:pPr>
              <w:pStyle w:val="Compact"/>
            </w:pPr>
            <w:r>
              <w:t>0.2228354</w:t>
            </w:r>
          </w:p>
        </w:tc>
      </w:tr>
      <w:tr w:rsidR="006F2694" w14:paraId="1857AFBE" w14:textId="77777777">
        <w:tc>
          <w:tcPr>
            <w:tcW w:w="0" w:type="auto"/>
          </w:tcPr>
          <w:p w14:paraId="3A095793" w14:textId="77777777" w:rsidR="006F2694" w:rsidRDefault="00C964F2">
            <w:pPr>
              <w:pStyle w:val="Compact"/>
            </w:pPr>
            <w:r>
              <w:t>MRMS</w:t>
            </w:r>
          </w:p>
        </w:tc>
        <w:tc>
          <w:tcPr>
            <w:tcW w:w="0" w:type="auto"/>
          </w:tcPr>
          <w:p w14:paraId="13716ADC" w14:textId="77777777" w:rsidR="006F2694" w:rsidRDefault="00C964F2">
            <w:pPr>
              <w:pStyle w:val="Compact"/>
            </w:pPr>
            <w:r>
              <w:t>All</w:t>
            </w:r>
          </w:p>
        </w:tc>
        <w:tc>
          <w:tcPr>
            <w:tcW w:w="0" w:type="auto"/>
          </w:tcPr>
          <w:p w14:paraId="011D4634" w14:textId="77777777" w:rsidR="006F2694" w:rsidRDefault="00C964F2">
            <w:pPr>
              <w:pStyle w:val="Compact"/>
            </w:pPr>
            <w:r>
              <w:t>130</w:t>
            </w:r>
          </w:p>
        </w:tc>
        <w:tc>
          <w:tcPr>
            <w:tcW w:w="0" w:type="auto"/>
          </w:tcPr>
          <w:p w14:paraId="5B1AE8EB" w14:textId="77777777" w:rsidR="006F2694" w:rsidRDefault="00C964F2">
            <w:pPr>
              <w:pStyle w:val="Compact"/>
            </w:pPr>
            <w:r>
              <w:t>26</w:t>
            </w:r>
          </w:p>
        </w:tc>
        <w:tc>
          <w:tcPr>
            <w:tcW w:w="0" w:type="auto"/>
          </w:tcPr>
          <w:p w14:paraId="326669C6" w14:textId="77777777" w:rsidR="006F2694" w:rsidRDefault="00C964F2">
            <w:pPr>
              <w:pStyle w:val="Compact"/>
            </w:pPr>
            <w:r>
              <w:t>0.02492331</w:t>
            </w:r>
          </w:p>
        </w:tc>
        <w:tc>
          <w:tcPr>
            <w:tcW w:w="0" w:type="auto"/>
          </w:tcPr>
          <w:p w14:paraId="1DF48D2D" w14:textId="77777777" w:rsidR="006F2694" w:rsidRDefault="00C964F2">
            <w:pPr>
              <w:pStyle w:val="Compact"/>
            </w:pPr>
            <w:r>
              <w:t>0.8333333</w:t>
            </w:r>
          </w:p>
        </w:tc>
        <w:tc>
          <w:tcPr>
            <w:tcW w:w="0" w:type="auto"/>
          </w:tcPr>
          <w:p w14:paraId="49D8AC52" w14:textId="77777777" w:rsidR="006F2694" w:rsidRDefault="00C964F2">
            <w:pPr>
              <w:pStyle w:val="Compact"/>
            </w:pPr>
            <w:r>
              <w:t>0.2433511</w:t>
            </w:r>
          </w:p>
        </w:tc>
      </w:tr>
      <w:tr w:rsidR="006F2694" w14:paraId="2677B674" w14:textId="77777777">
        <w:tc>
          <w:tcPr>
            <w:tcW w:w="0" w:type="auto"/>
          </w:tcPr>
          <w:p w14:paraId="76FDB95A" w14:textId="77777777" w:rsidR="006F2694" w:rsidRDefault="006F2694"/>
        </w:tc>
        <w:tc>
          <w:tcPr>
            <w:tcW w:w="0" w:type="auto"/>
          </w:tcPr>
          <w:p w14:paraId="7EBCADC6" w14:textId="77777777" w:rsidR="006F2694" w:rsidRDefault="00C964F2">
            <w:pPr>
              <w:pStyle w:val="Compact"/>
            </w:pPr>
            <w:r>
              <w:t>Verified</w:t>
            </w:r>
          </w:p>
        </w:tc>
        <w:tc>
          <w:tcPr>
            <w:tcW w:w="0" w:type="auto"/>
          </w:tcPr>
          <w:p w14:paraId="27637D57" w14:textId="77777777" w:rsidR="006F2694" w:rsidRDefault="00C964F2">
            <w:pPr>
              <w:pStyle w:val="Compact"/>
            </w:pPr>
            <w:r>
              <w:t>52</w:t>
            </w:r>
          </w:p>
        </w:tc>
        <w:tc>
          <w:tcPr>
            <w:tcW w:w="0" w:type="auto"/>
          </w:tcPr>
          <w:p w14:paraId="2ECC488D" w14:textId="77777777" w:rsidR="006F2694" w:rsidRDefault="00C964F2">
            <w:pPr>
              <w:pStyle w:val="Compact"/>
            </w:pPr>
            <w:r>
              <w:t>7</w:t>
            </w:r>
          </w:p>
        </w:tc>
        <w:tc>
          <w:tcPr>
            <w:tcW w:w="0" w:type="auto"/>
          </w:tcPr>
          <w:p w14:paraId="6E0809CF" w14:textId="77777777" w:rsidR="006F2694" w:rsidRDefault="00C964F2">
            <w:pPr>
              <w:pStyle w:val="Compact"/>
            </w:pPr>
            <w:r>
              <w:t>0.023245418</w:t>
            </w:r>
          </w:p>
        </w:tc>
        <w:tc>
          <w:tcPr>
            <w:tcW w:w="0" w:type="auto"/>
          </w:tcPr>
          <w:p w14:paraId="456D3A11" w14:textId="77777777" w:rsidR="006F2694" w:rsidRDefault="00C964F2">
            <w:pPr>
              <w:pStyle w:val="Compact"/>
            </w:pPr>
            <w:r>
              <w:t>0.8813559</w:t>
            </w:r>
          </w:p>
        </w:tc>
        <w:tc>
          <w:tcPr>
            <w:tcW w:w="0" w:type="auto"/>
          </w:tcPr>
          <w:p w14:paraId="0A597F5D" w14:textId="77777777" w:rsidR="006F2694" w:rsidRDefault="00C964F2">
            <w:pPr>
              <w:pStyle w:val="Compact"/>
            </w:pPr>
            <w:r>
              <w:t>0.2635528</w:t>
            </w:r>
          </w:p>
        </w:tc>
      </w:tr>
    </w:tbl>
    <w:p w14:paraId="599F454C" w14:textId="77777777" w:rsidR="006F2694" w:rsidRDefault="00C964F2">
      <w:pPr>
        <w:pStyle w:val="Heading2"/>
      </w:pPr>
      <w:bookmarkStart w:id="199" w:name="resolution"/>
      <w:bookmarkEnd w:id="188"/>
      <w:bookmarkEnd w:id="197"/>
      <w:bookmarkEnd w:id="198"/>
      <w:r>
        <w:lastRenderedPageBreak/>
        <w:t>Resolution</w:t>
      </w:r>
    </w:p>
    <w:p w14:paraId="4E32678D" w14:textId="77777777" w:rsidR="006F2694" w:rsidRDefault="00C964F2">
      <w:pPr>
        <w:pStyle w:val="Heading3"/>
      </w:pPr>
      <w:bookmarkStart w:id="200" w:name="X5bdac4a09b98fd417012be9666c7353e964e139"/>
      <w:r>
        <w:t>Do products produce comparable results when compared at equal temporal and spatial resolution, or are there other underlying differences?</w:t>
      </w:r>
    </w:p>
    <w:p w14:paraId="7EBB581F" w14:textId="77777777" w:rsidR="006F2694" w:rsidRDefault="00C964F2">
      <w:pPr>
        <w:pStyle w:val="Compact"/>
        <w:numPr>
          <w:ilvl w:val="0"/>
          <w:numId w:val="18"/>
        </w:numPr>
      </w:pPr>
      <w:r>
        <w:t>FIGURE 8: Scatter volume, intensity, frequency, and peak intensity for each product with matched spatial resolution, temporal resolution, and both</w:t>
      </w:r>
    </w:p>
    <w:p w14:paraId="74309D89" w14:textId="77777777" w:rsidR="006F2694" w:rsidRDefault="00C964F2">
      <w:pPr>
        <w:pStyle w:val="Compact"/>
        <w:numPr>
          <w:ilvl w:val="0"/>
          <w:numId w:val="18"/>
        </w:numPr>
      </w:pPr>
      <w:r>
        <w:t>FIGURE 9: Intensity-Duration Threshold example for each product with matched spatial resolution, temporal resolution, and both</w:t>
      </w:r>
    </w:p>
    <w:p w14:paraId="08188FC7" w14:textId="77777777" w:rsidR="006F2694" w:rsidRDefault="00C964F2">
      <w:pPr>
        <w:pStyle w:val="Heading1"/>
      </w:pPr>
      <w:bookmarkStart w:id="201" w:name="discussion"/>
      <w:bookmarkEnd w:id="184"/>
      <w:bookmarkEnd w:id="199"/>
      <w:bookmarkEnd w:id="200"/>
      <w:r>
        <w:t>Discussion</w:t>
      </w:r>
    </w:p>
    <w:p w14:paraId="31507446" w14:textId="77777777" w:rsidR="006F2694" w:rsidRDefault="00C964F2">
      <w:pPr>
        <w:pStyle w:val="Compact"/>
        <w:numPr>
          <w:ilvl w:val="0"/>
          <w:numId w:val="19"/>
        </w:numPr>
      </w:pPr>
      <w:r>
        <w:t>The satellite products identify to have higher peak intensities and return periods. They also were more sensitive at detecting anomalously low precipitation values, in particular the IMERG Early product.</w:t>
      </w:r>
    </w:p>
    <w:p w14:paraId="768976FF" w14:textId="77777777" w:rsidR="006F2694" w:rsidRDefault="00C964F2">
      <w:pPr>
        <w:pStyle w:val="Compact"/>
        <w:numPr>
          <w:ilvl w:val="0"/>
          <w:numId w:val="19"/>
        </w:numPr>
      </w:pPr>
      <w:r>
        <w:t>Precipitation measurements at verified landslide sites tended to be higher than those at other sites, suggesting that the actual landslide location was too far away from the recorded location for the precipitation measurements to be representative.</w:t>
      </w:r>
    </w:p>
    <w:p w14:paraId="12A6FF1D" w14:textId="77777777" w:rsidR="006F2694" w:rsidRDefault="00C964F2">
      <w:pPr>
        <w:pStyle w:val="Compact"/>
        <w:numPr>
          <w:ilvl w:val="0"/>
          <w:numId w:val="19"/>
        </w:numPr>
      </w:pPr>
      <w:r>
        <w:t>Intensity-Duration Thresholds performed reasonably well at identifying landslides considering that they were trained on different types of data and designed to cover large regions. However, they fared more poorly at excluding false alarms.</w:t>
      </w:r>
    </w:p>
    <w:p w14:paraId="2B95B35C" w14:textId="77777777" w:rsidR="006F2694" w:rsidRDefault="00C964F2">
      <w:pPr>
        <w:pStyle w:val="Compact"/>
        <w:numPr>
          <w:ilvl w:val="0"/>
          <w:numId w:val="19"/>
        </w:numPr>
      </w:pPr>
      <w:r>
        <w:t>[Degree to which resolution and location accuracy affected performance of Intensity-Duration Thresholds]</w:t>
      </w:r>
    </w:p>
    <w:p w14:paraId="290E9043" w14:textId="77777777" w:rsidR="006F2694" w:rsidRDefault="00C964F2">
      <w:pPr>
        <w:pStyle w:val="Compact"/>
        <w:numPr>
          <w:ilvl w:val="0"/>
          <w:numId w:val="19"/>
        </w:numPr>
      </w:pPr>
      <w:r>
        <w:t>Other factors impacting precipitation measurements could include climate and topography of landslide locations, the density of ground-based sensors,</w:t>
      </w:r>
    </w:p>
    <w:p w14:paraId="2EC12AE4" w14:textId="77777777" w:rsidR="006F2694" w:rsidRDefault="00C964F2">
      <w:pPr>
        <w:pStyle w:val="Compact"/>
        <w:numPr>
          <w:ilvl w:val="0"/>
          <w:numId w:val="19"/>
        </w:numPr>
      </w:pPr>
      <w:r>
        <w:t>Landslide susceptibility caused by slope, soil type, recent wildfire or disturbance, and infrastructure placement could also affect the precipitation intensity or duration needed to trigger a landslide</w:t>
      </w:r>
    </w:p>
    <w:p w14:paraId="43972A6B" w14:textId="77777777" w:rsidR="006F2694" w:rsidRDefault="00C964F2">
      <w:pPr>
        <w:pStyle w:val="Heading1"/>
      </w:pPr>
      <w:bookmarkStart w:id="202" w:name="conclusion"/>
      <w:bookmarkEnd w:id="201"/>
      <w:r>
        <w:t>Conclusion</w:t>
      </w:r>
    </w:p>
    <w:p w14:paraId="1943308D" w14:textId="77777777" w:rsidR="006F2694" w:rsidRDefault="00C964F2">
      <w:pPr>
        <w:pStyle w:val="Compact"/>
        <w:numPr>
          <w:ilvl w:val="0"/>
          <w:numId w:val="20"/>
        </w:numPr>
      </w:pPr>
      <w:r>
        <w:t>A major limitation to studies like this is the lack of exact and verified landslides, shown in the results for exact landslide locations as compared to inexact locations. This can be addressed by a manual search as in this study or perhaps in the future by machine learning.</w:t>
      </w:r>
    </w:p>
    <w:p w14:paraId="41AA575B" w14:textId="77777777" w:rsidR="006F2694" w:rsidRDefault="00C964F2">
      <w:pPr>
        <w:pStyle w:val="Compact"/>
        <w:numPr>
          <w:ilvl w:val="0"/>
          <w:numId w:val="20"/>
        </w:numPr>
      </w:pPr>
      <w:r>
        <w:t>Precipitation products differ greatly in measurement values for the same time and location</w:t>
      </w:r>
    </w:p>
    <w:p w14:paraId="3EE6187F" w14:textId="77777777" w:rsidR="006F2694" w:rsidRDefault="00C964F2">
      <w:pPr>
        <w:pStyle w:val="Compact"/>
        <w:numPr>
          <w:ilvl w:val="0"/>
          <w:numId w:val="20"/>
        </w:numPr>
      </w:pPr>
      <w:r>
        <w:t>As a result, precipitation products differ in their ability to predict landslides</w:t>
      </w:r>
    </w:p>
    <w:p w14:paraId="1C46A332" w14:textId="77777777" w:rsidR="006F2694" w:rsidRDefault="00C964F2">
      <w:pPr>
        <w:pStyle w:val="Compact"/>
        <w:numPr>
          <w:ilvl w:val="0"/>
          <w:numId w:val="20"/>
        </w:numPr>
      </w:pPr>
      <w:r>
        <w:t>Implications for developing early warning systems for landslides across broad regions using remotely sensed precipitation</w:t>
      </w:r>
    </w:p>
    <w:p w14:paraId="5CEF6D95" w14:textId="77777777" w:rsidR="006F2694" w:rsidRDefault="00C964F2">
      <w:pPr>
        <w:pStyle w:val="Heading1"/>
      </w:pPr>
      <w:bookmarkStart w:id="203" w:name="bibliography"/>
      <w:bookmarkEnd w:id="202"/>
      <w:r>
        <w:t>Bibliography</w:t>
      </w:r>
    </w:p>
    <w:p w14:paraId="684BE4B6" w14:textId="77777777" w:rsidR="006F2694" w:rsidRDefault="00C964F2">
      <w:pPr>
        <w:pStyle w:val="Bibliography"/>
      </w:pPr>
      <w:bookmarkStart w:id="204" w:name="ref-adlerVersion2GlobalPrecipitation2003"/>
      <w:bookmarkStart w:id="205" w:name="refs"/>
      <w:r>
        <w:t xml:space="preserve">Adler, Robert F., George J. Huffman, Alfred Chang, Ralph Ferraro, Ping-Ping Xie, John Janowiak, Bruno Rudolf, et al. 2003. “The Version-2 Global Precipitation Climatology </w:t>
      </w:r>
      <w:r>
        <w:lastRenderedPageBreak/>
        <w:t xml:space="preserve">Project (GPCP) Monthly Precipitation Analysis (1979Present).” </w:t>
      </w:r>
      <w:r>
        <w:rPr>
          <w:i/>
        </w:rPr>
        <w:t>Journal of Hydrometeorology</w:t>
      </w:r>
      <w:r>
        <w:t xml:space="preserve"> 4 (6): 1147–67. </w:t>
      </w:r>
      <w:hyperlink r:id="rId19">
        <w:r>
          <w:rPr>
            <w:rStyle w:val="Hyperlink"/>
          </w:rPr>
          <w:t>https://doi.org/10.1175/1525-7541(2003)004&lt;1147:TVGPCP&gt;2.0.CO;2</w:t>
        </w:r>
      </w:hyperlink>
      <w:r>
        <w:t>.</w:t>
      </w:r>
    </w:p>
    <w:p w14:paraId="4292166C" w14:textId="77777777" w:rsidR="006F2694" w:rsidRDefault="00C964F2">
      <w:pPr>
        <w:pStyle w:val="Bibliography"/>
      </w:pPr>
      <w:bookmarkStart w:id="206" w:name="X24fc2a84a4ae6512365625e206c6bb0883c4ed4"/>
      <w:bookmarkEnd w:id="204"/>
      <w:r>
        <w:t xml:space="preserve">Adler, Robert F, Christopher Kidd, Grant Petty, Mark Morissey, and H Michael Goodman. 2001. “Intercomparison of Global Precipitation Products: The Third Precipitation Intercomparison Project (PIP-3).” </w:t>
      </w:r>
      <w:r>
        <w:rPr>
          <w:i/>
        </w:rPr>
        <w:t>Bulletin of the American Meteorological Society</w:t>
      </w:r>
      <w:r>
        <w:t>, 20.</w:t>
      </w:r>
    </w:p>
    <w:p w14:paraId="7973142F" w14:textId="77777777" w:rsidR="006F2694" w:rsidRDefault="00C964F2">
      <w:pPr>
        <w:pStyle w:val="Bibliography"/>
      </w:pPr>
      <w:bookmarkStart w:id="207" w:name="ref-alexanderHourlyUpdatedUS2016"/>
      <w:bookmarkEnd w:id="206"/>
      <w:r>
        <w:t xml:space="preserve">Alexander, Curtis, David Dowell, Stan Benjamin, Stephen Weygandt, Joseph Olson, Jaymes Kenyon, Georg Grell, et al. 2016. “The Hourly Updated US High-Resolution Rapid Refresh (HRRR) Storm-Scale Forecast Model.” In </w:t>
      </w:r>
      <w:r>
        <w:rPr>
          <w:i/>
        </w:rPr>
        <w:t>EGU General Assembly Conference Abstracts</w:t>
      </w:r>
      <w:r>
        <w:t>, 1.</w:t>
      </w:r>
    </w:p>
    <w:p w14:paraId="4EDA3EF1" w14:textId="77777777" w:rsidR="006F2694" w:rsidRDefault="00C964F2">
      <w:pPr>
        <w:pStyle w:val="Bibliography"/>
      </w:pPr>
      <w:bookmarkStart w:id="208" w:name="ref-cannonWildfirerelatedDebrisFlow2005"/>
      <w:bookmarkEnd w:id="207"/>
      <w:r>
        <w:t xml:space="preserve">Cannon, Susan H, and Joseph E Gartner. 2005. “Wildfire-Related Debris Flow from a Hazards Perspective.” In </w:t>
      </w:r>
      <w:r>
        <w:rPr>
          <w:i/>
        </w:rPr>
        <w:t>Debris-Flow Hazards and Related Phenomena</w:t>
      </w:r>
      <w:r>
        <w:t>, 23.</w:t>
      </w:r>
    </w:p>
    <w:p w14:paraId="25AD84BC" w14:textId="77777777" w:rsidR="006F2694" w:rsidRDefault="00C964F2">
      <w:pPr>
        <w:pStyle w:val="Bibliography"/>
      </w:pPr>
      <w:bookmarkStart w:id="209" w:name="X456434b17eab3c5bd02f28ec4c93a0a0380c605"/>
      <w:bookmarkEnd w:id="208"/>
      <w:r>
        <w:t xml:space="preserve">Chowdhury, Robin, and Phil Flentje. 2002. “Uncertainties in Rainfall-Induced Landslide Hazard.” </w:t>
      </w:r>
      <w:r>
        <w:rPr>
          <w:i/>
        </w:rPr>
        <w:t>Quarterly Journal of Engineering Geology and Hydrogeology</w:t>
      </w:r>
      <w:r>
        <w:t xml:space="preserve"> 35 (1): 61–69. </w:t>
      </w:r>
      <w:hyperlink r:id="rId20">
        <w:r>
          <w:rPr>
            <w:rStyle w:val="Hyperlink"/>
          </w:rPr>
          <w:t>https://doi.org/10.1144/qjegh.35.1.61</w:t>
        </w:r>
      </w:hyperlink>
      <w:r>
        <w:t>.</w:t>
      </w:r>
    </w:p>
    <w:p w14:paraId="0CC9EA54" w14:textId="77777777" w:rsidR="006F2694" w:rsidRDefault="00C964F2">
      <w:pPr>
        <w:pStyle w:val="Bibliography"/>
      </w:pPr>
      <w:bookmarkStart w:id="210" w:name="Xc7eb63f93f34892788bf878dc041229441ae627"/>
      <w:bookmarkEnd w:id="209"/>
      <w:r>
        <w:t xml:space="preserve">Guzzetti, Fausto, Silvia Peruccacci, Mauro Rossi, and Colin P. Stark. 2008. “The Rainfall Intensityduration Control of Shallow Landslides and Debris Flows: An Update.” </w:t>
      </w:r>
      <w:r>
        <w:rPr>
          <w:i/>
        </w:rPr>
        <w:t>Landslides</w:t>
      </w:r>
      <w:r>
        <w:t xml:space="preserve"> 5 (1): 3–17. </w:t>
      </w:r>
      <w:hyperlink r:id="rId21">
        <w:r>
          <w:rPr>
            <w:rStyle w:val="Hyperlink"/>
          </w:rPr>
          <w:t>https://doi.org/10.1007/s10346-007-0112-1</w:t>
        </w:r>
      </w:hyperlink>
      <w:r>
        <w:t>.</w:t>
      </w:r>
    </w:p>
    <w:p w14:paraId="392F5DAD" w14:textId="77777777" w:rsidR="006F2694" w:rsidRDefault="00C964F2">
      <w:pPr>
        <w:pStyle w:val="Bibliography"/>
      </w:pPr>
      <w:bookmarkStart w:id="211" w:name="X02372d80549607cec7d4c2aae3b242ff55e6c40"/>
      <w:bookmarkEnd w:id="210"/>
      <w:r>
        <w:t xml:space="preserve">Hou, Arthur Y., Ramesh K. Kakar, Steven Neeck, Ardeshir A. Azarbarzin, Christian D. Kummerow, Masahiro Kojima, Riko Oki, Kenji Nakamura, and Toshio Iguchi. 2014. “The Global Precipitation Measurement Mission.” </w:t>
      </w:r>
      <w:r>
        <w:rPr>
          <w:i/>
        </w:rPr>
        <w:t>Bulletin of the American Meteorological Society</w:t>
      </w:r>
      <w:r>
        <w:t xml:space="preserve"> 95 (5): 701–22. </w:t>
      </w:r>
      <w:hyperlink r:id="rId22">
        <w:r>
          <w:rPr>
            <w:rStyle w:val="Hyperlink"/>
          </w:rPr>
          <w:t>https://doi.org/10.1175/BAMS-D-13-00164.1</w:t>
        </w:r>
      </w:hyperlink>
      <w:r>
        <w:t>.</w:t>
      </w:r>
    </w:p>
    <w:p w14:paraId="6929826C" w14:textId="77777777" w:rsidR="006F2694" w:rsidRDefault="00C964F2">
      <w:pPr>
        <w:pStyle w:val="Bibliography"/>
      </w:pPr>
      <w:bookmarkStart w:id="212" w:name="ref-kiddHowMuchEarth2017"/>
      <w:bookmarkEnd w:id="211"/>
      <w:r>
        <w:t xml:space="preserve">Kidd, Chris, Andreas Becker, George J. Huffman, Catherine L. Muller, Paul Joe, Gail Skofronick-Jackson, and Dalia B. Kirschbaum. 2017. “So, How Much of the Earth’s Surface Is Covered by Rain Gauges?” </w:t>
      </w:r>
      <w:r>
        <w:rPr>
          <w:i/>
        </w:rPr>
        <w:t>Bulletin of the American Meteorological Society</w:t>
      </w:r>
      <w:r>
        <w:t xml:space="preserve"> 98 (1): 69–78. </w:t>
      </w:r>
      <w:hyperlink r:id="rId23">
        <w:r>
          <w:rPr>
            <w:rStyle w:val="Hyperlink"/>
          </w:rPr>
          <w:t>https://doi.org/10.1175/BAMS-D-14-00283.1</w:t>
        </w:r>
      </w:hyperlink>
      <w:r>
        <w:t>.</w:t>
      </w:r>
    </w:p>
    <w:p w14:paraId="787D5B7F" w14:textId="77777777" w:rsidR="006F2694" w:rsidRDefault="00C964F2">
      <w:pPr>
        <w:pStyle w:val="Bibliography"/>
      </w:pPr>
      <w:bookmarkStart w:id="213" w:name="Xe7aeaf401c9d4e1005dbb98b026d700bf24d591"/>
      <w:bookmarkEnd w:id="212"/>
      <w:r>
        <w:t xml:space="preserve">Kidd, Christopher, Yukari N. Takayabu, Gail M. Skofronick-Jackson, George J. Huffman, Scott A. Braun, Takuji Kubota, and F. Joseph Turk. 2020. “The Global Precipitation Measurement (GPM) Mission.” In </w:t>
      </w:r>
      <w:r>
        <w:rPr>
          <w:i/>
        </w:rPr>
        <w:t>Satellite Precipitation Measurement</w:t>
      </w:r>
      <w:r>
        <w:t xml:space="preserve">, edited by Vincenzo Levizzani, Christopher Kidd, Dalia B. Kirschbaum, Christian D. Kummerow, Kenji Nakamura, and F. Joseph Turk, 67:3–23. Cham: Springer International Publishing. </w:t>
      </w:r>
      <w:hyperlink r:id="rId24">
        <w:r>
          <w:rPr>
            <w:rStyle w:val="Hyperlink"/>
          </w:rPr>
          <w:t>https://doi.org/10.1007/978-3-030-24568-9_1</w:t>
        </w:r>
      </w:hyperlink>
      <w:r>
        <w:t>.</w:t>
      </w:r>
    </w:p>
    <w:p w14:paraId="7C2C1769" w14:textId="77777777" w:rsidR="006F2694" w:rsidRDefault="00C964F2">
      <w:pPr>
        <w:pStyle w:val="Bibliography"/>
      </w:pPr>
      <w:bookmarkStart w:id="214" w:name="X874d86fd6a0a6a3d7822d61b2db3e293c2f29d9"/>
      <w:bookmarkEnd w:id="213"/>
      <w:r>
        <w:t xml:space="preserve">Kirschbaum, Dalia, and Thomas Stanley. 2018. “Satellite-Based Assessment of Rainfall-Triggered Landslide Hazard for Situational Awareness.” </w:t>
      </w:r>
      <w:r>
        <w:rPr>
          <w:i/>
        </w:rPr>
        <w:t>Earth’s Future</w:t>
      </w:r>
      <w:r>
        <w:t xml:space="preserve"> 6 (3): 505–23. </w:t>
      </w:r>
      <w:hyperlink r:id="rId25">
        <w:r>
          <w:rPr>
            <w:rStyle w:val="Hyperlink"/>
          </w:rPr>
          <w:t>https://doi.org/10.1002/2017EF000715</w:t>
        </w:r>
      </w:hyperlink>
      <w:r>
        <w:t>.</w:t>
      </w:r>
    </w:p>
    <w:p w14:paraId="428B1626" w14:textId="77777777" w:rsidR="006F2694" w:rsidRDefault="00C964F2">
      <w:pPr>
        <w:pStyle w:val="Bibliography"/>
      </w:pPr>
      <w:bookmarkStart w:id="215" w:name="Xffe951caaf7406289a8da8db4d636c333005121"/>
      <w:bookmarkEnd w:id="214"/>
      <w:r>
        <w:t xml:space="preserve">Manzanas, R., L. K. Amekudzi, K. Preko, S. Herrera, and J. M. Gutiérrez. 2014. “Precipitation Variability and Trends in Ghana: An Intercomparison of Observational and Reanalysis Products.” </w:t>
      </w:r>
      <w:r>
        <w:rPr>
          <w:i/>
        </w:rPr>
        <w:t>Climatic Change</w:t>
      </w:r>
      <w:r>
        <w:t xml:space="preserve"> 124 (4): 805–19. </w:t>
      </w:r>
      <w:hyperlink r:id="rId26">
        <w:r>
          <w:rPr>
            <w:rStyle w:val="Hyperlink"/>
          </w:rPr>
          <w:t>https://doi.org/10.1007/s10584-014-1100-9</w:t>
        </w:r>
      </w:hyperlink>
      <w:r>
        <w:t>.</w:t>
      </w:r>
    </w:p>
    <w:p w14:paraId="6CDD8525" w14:textId="77777777" w:rsidR="006F2694" w:rsidRDefault="00C964F2">
      <w:pPr>
        <w:pStyle w:val="Bibliography"/>
      </w:pPr>
      <w:bookmarkStart w:id="216" w:name="Xde39ae1a5cbeb76f024141056be7c67e16250d0"/>
      <w:bookmarkEnd w:id="215"/>
      <w:r>
        <w:lastRenderedPageBreak/>
        <w:t>Scheevel, Caroline R., Rex L. Baum, Benjamin B. Mirus, and Joel B. Smith. 2017. “Precipitation Thresholds for Landslide Occurrence Near Seattle, Mukilteo, and Everett, Washington.” Open-File Report 2017-1039. Open-File Report. U.S. Department of the Interior; U.S. Geological Survey.</w:t>
      </w:r>
    </w:p>
    <w:p w14:paraId="0949D860" w14:textId="77777777" w:rsidR="006F2694" w:rsidRDefault="00C964F2">
      <w:pPr>
        <w:pStyle w:val="Bibliography"/>
      </w:pPr>
      <w:bookmarkStart w:id="217" w:name="ref-sunReviewGlobalPrecipitation2018"/>
      <w:bookmarkEnd w:id="216"/>
      <w:r>
        <w:t xml:space="preserve">Sun, Qiaohong, Chiyuan Miao, Qingyun Duan, Hamed Ashouri, Soroosh Sorooshian, and Kuo-Lin Hsu. 2018. “A Review of Global Precipitation Data Sets: Data Sources, Estimation, and Intercomparisons.” </w:t>
      </w:r>
      <w:r>
        <w:rPr>
          <w:i/>
        </w:rPr>
        <w:t>Reviews of Geophysics</w:t>
      </w:r>
      <w:r>
        <w:t xml:space="preserve"> 56 (1): 79–107. </w:t>
      </w:r>
      <w:hyperlink r:id="rId27">
        <w:r>
          <w:rPr>
            <w:rStyle w:val="Hyperlink"/>
          </w:rPr>
          <w:t>https://doi.org/10.1002/2017RG000574</w:t>
        </w:r>
      </w:hyperlink>
      <w:r>
        <w:t>.</w:t>
      </w:r>
    </w:p>
    <w:p w14:paraId="70FE9F22" w14:textId="77777777" w:rsidR="006F2694" w:rsidRDefault="00C964F2">
      <w:pPr>
        <w:pStyle w:val="Bibliography"/>
      </w:pPr>
      <w:bookmarkStart w:id="218" w:name="Xa7a387681e75da0c3d1eea32dc28126ced0a79f"/>
      <w:bookmarkEnd w:id="217"/>
      <w:r>
        <w:t xml:space="preserve">Tapiador, Francisco J., F. J. Turk, Walt Petersen, Arthur Y. Hou, Eduardo García-Ortega, Luiz A. T. Machado, Carlos F. Angelis, et al. 2012. “Global Precipitation Measurement: Methods, Datasets and Applications.” </w:t>
      </w:r>
      <w:r>
        <w:rPr>
          <w:i/>
        </w:rPr>
        <w:t>Atmospheric Research</w:t>
      </w:r>
      <w:r>
        <w:t xml:space="preserve"> 104-105 (February): 70–97. </w:t>
      </w:r>
      <w:hyperlink r:id="rId28">
        <w:r>
          <w:rPr>
            <w:rStyle w:val="Hyperlink"/>
          </w:rPr>
          <w:t>https://doi.org/10.1016/j.atmosres.2011.10.021</w:t>
        </w:r>
      </w:hyperlink>
      <w:r>
        <w:t>.</w:t>
      </w:r>
    </w:p>
    <w:p w14:paraId="732BC765" w14:textId="77777777" w:rsidR="006F2694" w:rsidRDefault="00C964F2">
      <w:pPr>
        <w:pStyle w:val="Bibliography"/>
      </w:pPr>
      <w:bookmarkStart w:id="219" w:name="ref-xiaContinentalscaleWaterEnergy2012"/>
      <w:bookmarkEnd w:id="218"/>
      <w:r>
        <w:t xml:space="preserve">Xia, Youlong, Kenneth Mitchell, Michael Ek, Justin Sheffield, Brian Cosgrove, Eric Wood, Lifeng Luo, et al. 2012. “Continental-Scale Water and Energy Flux Analysis and Validation for the North American Land Data Assimilation System Project Phase 2 (NLDAS-2): 1. Intercomparison and Application of Model Products.” </w:t>
      </w:r>
      <w:r>
        <w:rPr>
          <w:i/>
        </w:rPr>
        <w:t>Journal of Geophysical Research: Atmospheres</w:t>
      </w:r>
      <w:r>
        <w:t xml:space="preserve"> 117 (D3). </w:t>
      </w:r>
      <w:hyperlink r:id="rId29">
        <w:r>
          <w:rPr>
            <w:rStyle w:val="Hyperlink"/>
          </w:rPr>
          <w:t>https://doi.org/10.1029/2011JD016048</w:t>
        </w:r>
      </w:hyperlink>
      <w:r>
        <w:t>.</w:t>
      </w:r>
    </w:p>
    <w:p w14:paraId="718D6B32" w14:textId="77777777" w:rsidR="006F2694" w:rsidRDefault="00C964F2">
      <w:pPr>
        <w:pStyle w:val="Bibliography"/>
      </w:pPr>
      <w:bookmarkStart w:id="220" w:name="ref-zhangMultiRadarMultiSensorMRMS2015"/>
      <w:bookmarkEnd w:id="219"/>
      <w:r>
        <w:t xml:space="preserve">Zhang, Jian, Kenneth Howard, Carrie Langston, Brian Kaney, Youcun Qi, Lin Tang, Heather Grams, et al. 2015. “Multi-Radar Multi-Sensor (MRMS) Quantitative Precipitation Estimation: Initial Operating Capabilities.” </w:t>
      </w:r>
      <w:r>
        <w:rPr>
          <w:i/>
        </w:rPr>
        <w:t>Bulletin of the American Meteorological Society</w:t>
      </w:r>
      <w:r>
        <w:t xml:space="preserve"> 97 (4): 621–38. </w:t>
      </w:r>
      <w:hyperlink r:id="rId30">
        <w:r>
          <w:rPr>
            <w:rStyle w:val="Hyperlink"/>
          </w:rPr>
          <w:t>https://doi.org/10.1175/BAMS-D-14-00174.1</w:t>
        </w:r>
      </w:hyperlink>
      <w:r>
        <w:t>.</w:t>
      </w:r>
      <w:bookmarkEnd w:id="203"/>
      <w:bookmarkEnd w:id="205"/>
      <w:bookmarkEnd w:id="220"/>
    </w:p>
    <w:sectPr w:rsidR="006F2694">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Ben Livneh" w:date="2020-11-13T12:11:00Z" w:initials="BL">
    <w:p w14:paraId="6D91BBCD" w14:textId="079D82DF" w:rsidR="00C964F2" w:rsidRDefault="00C964F2">
      <w:pPr>
        <w:pStyle w:val="CommentText"/>
      </w:pPr>
      <w:r>
        <w:rPr>
          <w:rStyle w:val="CommentReference"/>
        </w:rPr>
        <w:annotationRef/>
      </w:r>
      <w:r>
        <w:t>Was this done?  Keep it if so, but condense the text to one sentence</w:t>
      </w:r>
    </w:p>
  </w:comment>
  <w:comment w:id="3" w:author="Ben Livneh" w:date="2020-11-13T12:07:00Z" w:initials="BL">
    <w:p w14:paraId="7A7F6060" w14:textId="796337D3" w:rsidR="00C964F2" w:rsidRDefault="00C964F2">
      <w:pPr>
        <w:pStyle w:val="CommentText"/>
      </w:pPr>
      <w:r>
        <w:rPr>
          <w:rStyle w:val="CommentReference"/>
        </w:rPr>
        <w:annotationRef/>
      </w:r>
      <w:r>
        <w:t>Report the actual findings here, once they are finalized</w:t>
      </w:r>
    </w:p>
  </w:comment>
  <w:comment w:id="5" w:author="Ben Livneh" w:date="2020-11-13T12:24:00Z" w:initials="BL">
    <w:p w14:paraId="5D140D35" w14:textId="4D127A58" w:rsidR="00C964F2" w:rsidRDefault="00C964F2">
      <w:pPr>
        <w:pStyle w:val="CommentText"/>
      </w:pPr>
      <w:r>
        <w:rPr>
          <w:rStyle w:val="CommentReference"/>
        </w:rPr>
        <w:annotationRef/>
      </w:r>
      <w:r>
        <w:t>Sentence currently too long, but something like this (maybe as 2 sentences) is good here.</w:t>
      </w:r>
    </w:p>
  </w:comment>
  <w:comment w:id="8" w:author="Ben Livneh" w:date="2020-11-13T12:46:00Z" w:initials="BL">
    <w:p w14:paraId="4D486AF7" w14:textId="54767481" w:rsidR="00C964F2" w:rsidRDefault="00C964F2">
      <w:pPr>
        <w:pStyle w:val="CommentText"/>
      </w:pPr>
      <w:r>
        <w:rPr>
          <w:rStyle w:val="CommentReference"/>
        </w:rPr>
        <w:annotationRef/>
      </w:r>
      <w:r>
        <w:t>Elsa—my suggestion is to provide a brief overview of the different methods and only very basic strengths and weaknesses here in the intro, then giving more specific details of each product instead in the METHODS section where you have 1-2 paragraphs for each product specs. See Ronnie’s RSE paper for an example of this—I think I shared it with you</w:t>
      </w:r>
    </w:p>
  </w:comment>
  <w:comment w:id="12" w:author="Ben Livneh" w:date="2020-11-13T13:33:00Z" w:initials="BL">
    <w:p w14:paraId="012716C3" w14:textId="651B6C47" w:rsidR="00722FE6" w:rsidRDefault="00722FE6">
      <w:pPr>
        <w:pStyle w:val="CommentText"/>
      </w:pPr>
      <w:r>
        <w:rPr>
          <w:rStyle w:val="CommentReference"/>
        </w:rPr>
        <w:annotationRef/>
      </w:r>
      <w:r>
        <w:t>From previous round:</w:t>
      </w:r>
      <w:r>
        <w:br/>
      </w:r>
      <w:r>
        <w:rPr>
          <w:color w:val="FF0000"/>
        </w:rPr>
        <w:t xml:space="preserve">.intercomparisons. gage-based gridded </w:t>
      </w:r>
      <w:r>
        <w:rPr>
          <w:color w:val="FF0000"/>
        </w:rPr>
        <w:fldChar w:fldCharType="begin"/>
      </w:r>
      <w:r>
        <w:rPr>
          <w:color w:val="FF0000"/>
        </w:rPr>
        <w:instrText xml:space="preserve"> ADDIN ZOTERO_ITEM CSL_CITATION {"citationID":"c9MdLfbQ","properties":{"formattedCitation":"(Henn et al. 2018; Lundquist et al. 2015; Ahmadalipour and Moradkhani 2017)","plainCitation":"(Henn et al. 2018; Lundquist et al. 2015; Ahmadalipour and Moradkhani 2017)","noteIndex":0},"citationItems":[{"id":2493,"uris":["http://zotero.org/users/4109396/items/LL4VWGAN"],"uri":["http://zotero.org/users/4109396/items/LL4VWGAN"],"itemData":{"id":2493,"type":"article-journal","abstract":"Hydrologic modeling and other geophysical applications are sensitive to precipitation forcing data quality, and there are known challenges in spatially distributing gauge-based precipitation over complex terrain. We conduct a comparison of six high-resolution, daily and monthly gridded precipitation datasets over the Western United States. We compare the long-term average spatial patterns, and interannual variability of water-year total precipitation, as well as multi-year trends in precipitation across the datasets. We find that the greatest absolute differences among datasets occur in high-elevation areas and in the maritime mountain ranges of the Western United States, while the greatest percent differences among datasets relative to annual total precipitation occur in arid and rain-shadowed areas. Differences between datasets in some high-elevation areas exceed 200mmyr−1 on average, and relative differences range from 5 to 60% across the Western United States. In areas of high topographic relief, true uncertainties and biases are likely higher than the differences among the datasets; we present evidence of this based on streamflow observations. Precipitation trends in the datasets differ in magnitude and sign at smaller scales, and are sensitive to how temporal inhomogeneities in the underlying precipitation gauge data are handled.","container-title":"Journal of Hydrology","DOI":"10.1016/j.jhydrol.2017.03.008","ISSN":"0022-1694","journalAbbreviation":"Journal of Hydrology","page":"1205-1219","source":"ScienceDirect","title":"An assessment of differences in gridded precipitation datasets in complex terrain","volume":"556","author":[{"family":"Henn","given":"Brian"},{"family":"Newman","given":"Andrew J."},{"family":"Livneh","given":"Ben"},{"family":"Daly","given":"Christopher"},{"family":"Lundquist","given":"Jessica D."}],"issued":{"date-parts":[["2018",1,1]]}}},{"id":161,"uris":["http://zotero.org/users/4109396/items/AK3SUR3V"],"uri":["http://zotero.org/users/4109396/items/AK3SUR3V"],"itemData":{"id":161,"type":"article-journal","container-title":"Journal of Hydrometeorology","DOI":"10.1175/JHM-D-15-0019.1","ISSN":"1525-755X, 1525-7541","issue":"4","language":"en","page":"1773-1792","source":"CrossRef","title":"High-Elevation Precipitation Patterns: Using Snow Measurements to Assess Daily Gridded Datasets across the Sierra Nevada, California*","title-short":"High-Elevation Precipitation Patterns","volume":"16","author":[{"family":"Lundquist","given":"Jessica D."},{"family":"Hughes","given":"Mimi"},{"family":"Henn","given":"Brian"},{"family":"Gutmann","given":"Ethan D."},{"family":"Livneh","given":"Ben"},{"family":"Dozier","given":"Jeff"},{"family":"Neiman","given":"Paul"}],"issued":{"date-parts":[["2015",8]]}}},{"id":2480,"uris":["http://zotero.org/users/4109396/items/Y7A7NTR5"],"uri":["http://zotero.org/users/4109396/items/Y7A7NTR5"],"itemData":{"id":2480,"type":"article-journal","abstract":"Hydrologic modeling is one of the primary tools utilized for drought monitoring and drought early warning systems. Several sources of uncertainty in hydrologic modeling have been addressed in the literature. However, few studies have assessed the uncertainty of gridded observation datasets from a drought monitoring perspective. This study provides a hydrologic modeling oriented analysis of the gridded observation data uncertainties over the Pacific Northwest (PNW) and its implications on drought assessment. We utilized a recently developed 100-member ensemble-based observed forcing data to simulate hydrologic fluxes at 1/8° spatial resolution using Variable Infiltration Capacity (VIC) model, and compared the results with a deterministic observation. Meteorological and hydrological droughts are studied at multiple timescales over the basin, and seasonal long-term trends and variations of drought extent is investigated for each case. Results reveal large uncertainty of observed datasets at monthly timescale, with systematic differences for temperature records, mainly due to different lapse rates. The uncertainty eventuates in large disparities of drought characteristics. In general, an increasing trend is found for winter drought extent across the PNW. Furthermore, a ∼3% decrease per decade is detected for snow water equivalent (SWE) over the PNW, with the region being more susceptible to SWE variations of the northern Rockies than the western Cascades. The agricultural areas of southern Idaho demonstrate decreasing trend of natural soil moisture as a result of precipitation decline, which implies higher appeal for anthropogenic water storage and irrigation systems.","container-title":"Journal of Hydrology","DOI":"10.1016/j.jhydrol.2017.10.059","ISSN":"0022-1694","journalAbbreviation":"Journal of Hydrology","page":"557-568","source":"ScienceDirect","title":"Analyzing the uncertainty of ensemble-based gridded observations in land surface simulations and drought assessment","volume":"555","author":[{"family":"Ahmadalipour","given":"Ali"},{"family":"Moradkhani","given":"Hamid"}],"issued":{"date-parts":[["2017",12,1]]}}}],"schema":"https://github.com/citation-style-language/schema/raw/master/csl-citation.json"} </w:instrText>
      </w:r>
      <w:r>
        <w:rPr>
          <w:color w:val="FF0000"/>
        </w:rPr>
        <w:fldChar w:fldCharType="separate"/>
      </w:r>
      <w:r>
        <w:rPr>
          <w:noProof/>
          <w:color w:val="FF0000"/>
        </w:rPr>
        <w:t>(Henn et al. 2018; Lundquist et al. 2015; Ahmadalipour and Moradkhani 2017)</w:t>
      </w:r>
      <w:r>
        <w:rPr>
          <w:color w:val="FF0000"/>
        </w:rPr>
        <w:fldChar w:fldCharType="end"/>
      </w:r>
      <w:r>
        <w:rPr>
          <w:color w:val="FF0000"/>
        </w:rPr>
        <w:t xml:space="preserve">, model-based studies often focused on downscaling </w:t>
      </w:r>
      <w:r>
        <w:rPr>
          <w:color w:val="FF0000"/>
        </w:rPr>
        <w:fldChar w:fldCharType="begin"/>
      </w:r>
      <w:r>
        <w:rPr>
          <w:color w:val="FF0000"/>
        </w:rPr>
        <w:instrText xml:space="preserve"> ADDIN ZOTERO_ITEM CSL_CITATION {"citationID":"6HnNhiE5","properties":{"formattedCitation":"(Gutmann et al. 2014; Wang et al.)","plainCitation":"(Gutmann et al. 2014; Wang et al.)","noteIndex":0},"citationItems":[{"id":2418,"uris":["http://zotero.org/users/4109396/items/7JTVCH8K"],"uri":["http://zotero.org/users/4109396/items/7JTVCH8K"],"itemData":{"id":2418,"type":"article-journal","abstract":"Information relevant for most hydrologic applications cannot be obtained directly from the native-scale outputs of climate models. As a result the climate model output must be downscaled, often using statistical methods. The plethora of statistical downscaling methods requires end-users to make a selection. This work is intended to provide end-users with aid in making an informed selection. We assess four commonly used statistical downscaling methods: daily and monthly disaggregated-to-daily Bias Corrected Spatial Disaggregation (BCSDd, BCSDm), Asynchronous Regression (AR), and Bias Corrected Constructed Analog (BCCA) as applied to a continental-scale domain and a regional domain (BCCAr). These methods are applied to the NCEP/NCAR Reanalysis, as a surrogate for a climate model, to downscale precipitation to a 12 km gridded observation data set. Skill is evaluated by comparing precipitation at daily, monthly, and annual temporal resolutions at individual grid cells and at aggregated scales. BCSDd and the BCCA methods overestimate wet day fraction, and underestimate extreme events. The AR method reproduces extreme events and wet day fraction well at the grid-cell scale, but over (under) estimates extreme events (wet day fraction) at aggregated scales. BCSDm reproduces extreme events and wet day fractions well at all space and time scales, but is limited to rescaling current weather patterns. In addition, we analyze the choice of calibration data set by looking at both a 12 km and a 6 km observational data set; the 6 km observed data set has more wet days and smaller extreme events than the 12 km product, the opposite of expected scaling.","container-title":"Water Resources Research","DOI":"10.1002/2014WR015559","ISSN":"1944-7973","issue":"9","language":"en","page":"7167-7186","source":"Wiley Online Library","title":"An intercomparison of statistical downscaling methods used for water resource assessments in the United States","volume":"50","author":[{"family":"Gutmann","given":"Ethan"},{"family":"Pruitt","given":"Tom"},{"family":"Clark","given":"Martyn P."},{"family":"Brekke","given":"Levi"},{"family":"Arnold","given":"Jeffrey R."},{"family":"Raff","given":"David A."},{"family":"Rasmussen","given":"Roy M."}],"issued":{"date-parts":[["2014"]]}}},{"id":3060,"uris":["http://zotero.org/users/4109396/items/8NEJW8TK"],"uri":["http://zotero.org/users/4109396/items/8NEJW8TK"],"itemData":{"id":3060,"type":"article-journal","container-title":"Journal of Hydrometeorology","DOI":"10.1175/JHM-D-19-0275.1","journalAbbreviation":"J. Hydrometeor.","language":"en","page":"1-55","source":"journals.ametsoc.org","title":"Projected Changes of Precipitation Characteristics Depend on Downscaling Method and Training Data: MACA vs. LOCA using the U.S. Northeast as an Example","title-short":"Projected Changes of Precipitation Characteristics Depend on Downscaling Method and Training Data","author":[{"family":"Wang","given":"Guiling"},{"family":"Kirchhoff","given":"Christine"},{"family":"Seth","given":"Anji"},{"family":"Abatzoglou","given":"John T."},{"family":"Livneh","given":"Benjamin"},{"family":"Pierce","given":"David W."},{"family":"Fomenko","given":"Lori"},{"family":"Ding","given":"Tengyu"}]}}],"schema":"https://github.com/citation-style-language/schema/raw/master/csl-citation.json"} </w:instrText>
      </w:r>
      <w:r>
        <w:rPr>
          <w:color w:val="FF0000"/>
        </w:rPr>
        <w:fldChar w:fldCharType="separate"/>
      </w:r>
      <w:r>
        <w:rPr>
          <w:noProof/>
          <w:color w:val="FF0000"/>
        </w:rPr>
        <w:t>(Gutmann et al. 2014; Wang et al.)</w:t>
      </w:r>
      <w:r>
        <w:rPr>
          <w:color w:val="FF0000"/>
        </w:rPr>
        <w:fldChar w:fldCharType="end"/>
      </w:r>
      <w:r>
        <w:rPr>
          <w:color w:val="FF0000"/>
        </w:rPr>
        <w:t xml:space="preserve">, and combinations </w:t>
      </w:r>
      <w:r>
        <w:rPr>
          <w:color w:val="FF0000"/>
        </w:rPr>
        <w:fldChar w:fldCharType="begin"/>
      </w:r>
      <w:r>
        <w:rPr>
          <w:color w:val="FF0000"/>
        </w:rPr>
        <w:instrText xml:space="preserve"> ADDIN ZOTERO_ITEM CSL_CITATION {"citationID":"J6kbpw9V","properties":{"formattedCitation":"(Beck et al. 2016)","plainCitation":"(Beck et al. 2016)","noteIndex":0},"citationItems":[{"id":2005,"uris":["http://zotero.org/users/4109396/items/NTSG5EQY"],"uri":["http://zotero.org/users/4109396/items/NTSG5EQY"],"itemData":{"id":2005,"type":"article-journal","container-title":"Hydrology and Earth System Sciences Discussions","DOI":"10.5194/hess-2016-236","ISSN":"1812-2116","language":"en","page":"1-38","source":"Crossref","title":"MSWEP: 3-hourly 0.25&amp;deg; global gridded precipitation (1979&amp;ndash;2015) by merging gauge, satellite, and reanalysis data","title-short":"MSWEP","author":[{"family":"Beck","given":"Hylke E."},{"family":"Dijk","given":"Albert I. J. M.","non-dropping-particle":"van"},{"family":"Levizzani","given":"Vincenzo"},{"family":"Schellekens","given":"Jaap"},{"family":"Miralles","given":"Diego G."},{"family":"Martens","given":"Brecht"},{"family":"Roo","given":"Ad","non-dropping-particle":"de"}],"issued":{"date-parts":[["2016",5,30]]}}}],"schema":"https://github.com/citation-style-language/schema/raw/master/csl-citation.json"} </w:instrText>
      </w:r>
      <w:r>
        <w:rPr>
          <w:color w:val="FF0000"/>
        </w:rPr>
        <w:fldChar w:fldCharType="separate"/>
      </w:r>
      <w:r>
        <w:rPr>
          <w:noProof/>
          <w:color w:val="FF0000"/>
        </w:rPr>
        <w:t>(Beck et al. 2016)</w:t>
      </w:r>
      <w:r>
        <w:rPr>
          <w:color w:val="FF0000"/>
        </w:rPr>
        <w:fldChar w:fldCharType="end"/>
      </w:r>
      <w:r>
        <w:rPr>
          <w:color w:val="FF0000"/>
        </w:rPr>
        <w:t xml:space="preserve">—note some of these actually focus on ‘downscaling’ of extreme precipitation, so they may fit better in the next section perhaps </w:t>
      </w:r>
      <w:r>
        <w:rPr>
          <w:color w:val="FF0000"/>
        </w:rPr>
        <w:fldChar w:fldCharType="begin"/>
      </w:r>
      <w:r>
        <w:rPr>
          <w:color w:val="FF0000"/>
        </w:rPr>
        <w:instrText xml:space="preserve"> ADDIN ZOTERO_ITEM CSL_CITATION {"citationID":"pLcqCmji","properties":{"formattedCitation":"([CSL STYLE ERROR: reference with no printed form.]; Sunyer et al. 2015; Hashmi et al. 2011)","plainCitation":"([CSL STYLE ERROR: reference with no printed form.]; Sunyer et al. 2015; Hashmi et al. 2011)","noteIndex":0},"citationItems":[{"id":3059,"uris":["http://zotero.org/users/4109396/items/P7J7Q3GI"],"uri":["http://zotero.org/users/4109396/items/P7J7Q3GI"],"itemData":{"id":3059,"type":"webpage","title":"A comparison of techniques for downscaling extreme precipitation over the Northeastern United States - Tryhorn - 2011 - International Journal of Climatology - Wiley Online Library","URL":"https://rmets.onlinelibrary.wiley.com/doi/full/10.1002/joc.2208","accessed":{"date-parts":[["2020",10,27]]}}},{"id":3057,"uris":["http://zotero.org/users/4109396/items/882ZFJ2N"],"uri":["http://zotero.org/users/4109396/items/882ZFJ2N"],"itemData":{"id":3057,"type":"article-journal","abstract":"&lt;p&gt;&lt;strong&gt;Abstract.&lt;/strong&gt; Information on extreme precipitation for future climate is needed to assess the changes in the frequency and intensity of flooding. The primary source of information in climate change impact studies is climate model projections. However, due to the coarse resolution and biases of these models, they cannot be directly used in hydrological models. Hence, statistical downscaling is necessary to address climate change impacts at the catchment scale. &lt;br&gt;&lt;br&gt; This study compares eight statistical downscaling methods (SDMs) often used in climate change impact studies. Four methods are based on change factors (CFs), three are bias correction (BC) methods, and one is a perfect prognosis method. The eight methods are used to downscale precipitation output from 15 regional climate models (RCMs) from the ENSEMBLES project for 11 catchments in Europe. The overall results point to an increase in extreme precipitation in most catchments in both winter and summer. For individual catchments, the downscaled time series tend to agree on the direction of the change but differ in the magnitude. Differences between the SDMs vary between the catchments and depend on the season analysed. Similarly, general conclusions cannot be drawn regarding the differences between CFs and BC methods. The performance of the BC methods during the control period also depends on the catchment, but in most cases they represent an improvement compared to RCM outputs. Analysis of the variance in the ensemble of RCMs and SDMs indicates that at least 30% and up to approximately half of the total variance is derived from the SDMs. This study illustrates the large variability in the expected changes in extreme precipitation and highlights the need for considering an ensemble of both SDMs and climate models. Recommendations are provided for the selection of the most suitable SDMs to include in the analysis.&lt;/p&gt;","container-title":"Hydrology and Earth System Sciences","DOI":"https://doi.org/10.5194/hess-19-1827-2015","ISSN":"1027-5606","issue":"4","language":"English","note":"publisher: Copernicus GmbH","page":"1827-1847","source":"hess.copernicus.org","title":"Inter-comparison of statistical downscaling methods for projection of extreme precipitation in Europe","volume":"19","author":[{"family":"Sunyer","given":"M. A."},{"family":"Hundecha","given":"Y."},{"family":"Lawrence","given":"D."},{"family":"Madsen","given":"H."},{"family":"Willems","given":"P."},{"family":"Martinkova","given":"M."},{"family":"Vormoor","given":"K."},{"family":"Bürger","given":"G."},{"family":"Hanel","given":"M."},{"family":"Kriaučiūnienė","given":"J."},{"family":"Loukas","given":"A."},{"family":"Osuch","given":"M."},{"family":"Yücel","given":"I."}],"issued":{"date-parts":[["2015",4,20]]}}},{"id":3056,"uris":["http://zotero.org/users/4109396/items/4EYNDYA9"],"uri":["http://zotero.org/users/4109396/items/4EYNDYA9"],"itemData":{"id":3056,"type":"article-journal","abstract":"Future climate projections of Global Climate Models (GCMs) under different emission scenarios are usually used for developing climate change mitigation and adaptation strategies. However, the existing GCMs have only limited ability to simulate the complex and local climate features, such as precipitation. Furthermore, the outputs provided by GCMs are too coarse to be useful in hydrologic impact assessment models, as these models require information at much finer scales. Therefore, downscaling of GCM outputs is usually employed to provide fine-resolution information required for impact models. Among the downscaling techniques based on statistical principles, multiple regression and weather generator are considered to be more popular, as they are computationally less demanding than the other downscaling techniques. In the present study, the performances of a multiple regression model (called SDSM) and a weather generator (called LARS-WG) are evaluated in terms of their ability to simulate the frequency of extreme precipitation events of current climate and downscaling of future extreme events. Areal average daily precipitation data of the Clutha watershed located in South Island, New Zealand, are used as baseline data in the analysis. Precipitation frequency analysis is performed by fitting the Generalized Extreme Value (GEV) distribution to the observed, the SDSM simulated/downscaled, and the LARS-WG simulated/downscaled annual maximum (AM) series. The computations are performed for five return periods: 10-, 20-, 40-, 50- and 100-year. The present results illustrate that both models have similar and good ability to simulate the extreme precipitation events and, thus, can be adopted with confidence for climate change impact studies of this nature.","container-title":"Stochastic Environmental Research and Risk Assessment","DOI":"10.1007/s00477-010-0416-x","ISSN":"1436-3259","issue":"4","journalAbbreviation":"Stoch Environ Res Risk Assess","language":"en","page":"475-484","source":"Springer Link","title":"Comparison of SDSM and LARS-WG for simulation and downscaling of extreme precipitation events in a watershed","volume":"25","author":[{"family":"Hashmi","given":"Muhammad Zia"},{"family":"Shamseldin","given":"Asaad Y."},{"family":"Melville","given":"Bruce W."}],"issued":{"date-parts":[["2011",5,1]]}}}],"schema":"https://github.com/citation-style-language/schema/raw/master/csl-citation.json"} </w:instrText>
      </w:r>
      <w:r>
        <w:rPr>
          <w:color w:val="FF0000"/>
        </w:rPr>
        <w:fldChar w:fldCharType="separate"/>
      </w:r>
      <w:r>
        <w:rPr>
          <w:noProof/>
          <w:color w:val="FF0000"/>
        </w:rPr>
        <w:t>([CSL STYLE ERROR: reference with no printed form.]; Sunyer et al. 2015; Hashmi et al. 2011)</w:t>
      </w:r>
      <w:r>
        <w:rPr>
          <w:color w:val="FF0000"/>
        </w:rPr>
        <w:fldChar w:fldCharType="end"/>
      </w:r>
      <w:r>
        <w:rPr>
          <w:color w:val="FF0000"/>
        </w:rPr>
        <w:t xml:space="preserve"> *</w:t>
      </w:r>
    </w:p>
  </w:comment>
  <w:comment w:id="18" w:author="Ben Livneh" w:date="2020-11-13T12:28:00Z" w:initials="BL">
    <w:p w14:paraId="4BF7BDF3" w14:textId="77777777" w:rsidR="00C964F2" w:rsidRPr="00AC69EF" w:rsidRDefault="00C964F2" w:rsidP="00AC69EF">
      <w:pPr>
        <w:rPr>
          <w:rFonts w:ascii="Times New Roman" w:eastAsia="Times New Roman" w:hAnsi="Times New Roman" w:cs="Times New Roman"/>
        </w:rPr>
      </w:pPr>
      <w:r>
        <w:rPr>
          <w:rStyle w:val="CommentReference"/>
        </w:rPr>
        <w:annotationRef/>
      </w:r>
      <w:proofErr w:type="spellStart"/>
      <w:r w:rsidRPr="00AC69EF">
        <w:rPr>
          <w:rFonts w:ascii="Arial" w:eastAsia="Times New Roman" w:hAnsi="Arial" w:cs="Arial"/>
          <w:color w:val="222222"/>
          <w:sz w:val="20"/>
          <w:szCs w:val="20"/>
          <w:shd w:val="clear" w:color="auto" w:fill="FFFFFF"/>
        </w:rPr>
        <w:t>Duchon</w:t>
      </w:r>
      <w:proofErr w:type="spellEnd"/>
      <w:r w:rsidRPr="00AC69EF">
        <w:rPr>
          <w:rFonts w:ascii="Arial" w:eastAsia="Times New Roman" w:hAnsi="Arial" w:cs="Arial"/>
          <w:color w:val="222222"/>
          <w:sz w:val="20"/>
          <w:szCs w:val="20"/>
          <w:shd w:val="clear" w:color="auto" w:fill="FFFFFF"/>
        </w:rPr>
        <w:t xml:space="preserve">, C. E., &amp; Biddle, C. J. (2010). </w:t>
      </w:r>
      <w:proofErr w:type="spellStart"/>
      <w:r w:rsidRPr="00AC69EF">
        <w:rPr>
          <w:rFonts w:ascii="Arial" w:eastAsia="Times New Roman" w:hAnsi="Arial" w:cs="Arial"/>
          <w:color w:val="222222"/>
          <w:sz w:val="20"/>
          <w:szCs w:val="20"/>
          <w:shd w:val="clear" w:color="auto" w:fill="FFFFFF"/>
        </w:rPr>
        <w:t>Undercatch</w:t>
      </w:r>
      <w:proofErr w:type="spellEnd"/>
      <w:r w:rsidRPr="00AC69EF">
        <w:rPr>
          <w:rFonts w:ascii="Arial" w:eastAsia="Times New Roman" w:hAnsi="Arial" w:cs="Arial"/>
          <w:color w:val="222222"/>
          <w:sz w:val="20"/>
          <w:szCs w:val="20"/>
          <w:shd w:val="clear" w:color="auto" w:fill="FFFFFF"/>
        </w:rPr>
        <w:t xml:space="preserve"> of tipping-bucket gauges in high rain rate events. </w:t>
      </w:r>
      <w:r w:rsidRPr="00AC69EF">
        <w:rPr>
          <w:rFonts w:ascii="Arial" w:eastAsia="Times New Roman" w:hAnsi="Arial" w:cs="Arial"/>
          <w:i/>
          <w:iCs/>
          <w:color w:val="222222"/>
          <w:sz w:val="20"/>
          <w:szCs w:val="20"/>
          <w:shd w:val="clear" w:color="auto" w:fill="FFFFFF"/>
        </w:rPr>
        <w:t>Advances in Geosciences</w:t>
      </w:r>
      <w:r w:rsidRPr="00AC69EF">
        <w:rPr>
          <w:rFonts w:ascii="Arial" w:eastAsia="Times New Roman" w:hAnsi="Arial" w:cs="Arial"/>
          <w:color w:val="222222"/>
          <w:sz w:val="20"/>
          <w:szCs w:val="20"/>
          <w:shd w:val="clear" w:color="auto" w:fill="FFFFFF"/>
        </w:rPr>
        <w:t>, </w:t>
      </w:r>
      <w:r w:rsidRPr="00AC69EF">
        <w:rPr>
          <w:rFonts w:ascii="Arial" w:eastAsia="Times New Roman" w:hAnsi="Arial" w:cs="Arial"/>
          <w:i/>
          <w:iCs/>
          <w:color w:val="222222"/>
          <w:sz w:val="20"/>
          <w:szCs w:val="20"/>
          <w:shd w:val="clear" w:color="auto" w:fill="FFFFFF"/>
        </w:rPr>
        <w:t>25</w:t>
      </w:r>
      <w:r w:rsidRPr="00AC69EF">
        <w:rPr>
          <w:rFonts w:ascii="Arial" w:eastAsia="Times New Roman" w:hAnsi="Arial" w:cs="Arial"/>
          <w:color w:val="222222"/>
          <w:sz w:val="20"/>
          <w:szCs w:val="20"/>
          <w:shd w:val="clear" w:color="auto" w:fill="FFFFFF"/>
        </w:rPr>
        <w:t>, 11.</w:t>
      </w:r>
    </w:p>
    <w:p w14:paraId="44DA73FB" w14:textId="77777777" w:rsidR="00C964F2" w:rsidRDefault="00C964F2">
      <w:pPr>
        <w:pStyle w:val="CommentText"/>
      </w:pPr>
    </w:p>
    <w:p w14:paraId="6E6048A6" w14:textId="77777777" w:rsidR="00C964F2" w:rsidRPr="00AC69EF" w:rsidRDefault="00C964F2" w:rsidP="00AC69EF">
      <w:pPr>
        <w:spacing w:after="0"/>
        <w:rPr>
          <w:rFonts w:ascii="Times New Roman" w:eastAsia="Times New Roman" w:hAnsi="Times New Roman" w:cs="Times New Roman"/>
        </w:rPr>
      </w:pPr>
      <w:r w:rsidRPr="00AC69EF">
        <w:rPr>
          <w:rFonts w:ascii="Arial" w:eastAsia="Times New Roman" w:hAnsi="Arial" w:cs="Arial"/>
          <w:color w:val="222222"/>
          <w:sz w:val="20"/>
          <w:szCs w:val="20"/>
          <w:shd w:val="clear" w:color="auto" w:fill="FFFFFF"/>
        </w:rPr>
        <w:t xml:space="preserve">Pollock, M. D., O'Donnell, G., Quinn, P., Dutton, M., Black, A., Wilkinson, M. E., ... &amp; </w:t>
      </w:r>
      <w:proofErr w:type="spellStart"/>
      <w:r w:rsidRPr="00AC69EF">
        <w:rPr>
          <w:rFonts w:ascii="Arial" w:eastAsia="Times New Roman" w:hAnsi="Arial" w:cs="Arial"/>
          <w:color w:val="222222"/>
          <w:sz w:val="20"/>
          <w:szCs w:val="20"/>
          <w:shd w:val="clear" w:color="auto" w:fill="FFFFFF"/>
        </w:rPr>
        <w:t>Kilsby</w:t>
      </w:r>
      <w:proofErr w:type="spellEnd"/>
      <w:r w:rsidRPr="00AC69EF">
        <w:rPr>
          <w:rFonts w:ascii="Arial" w:eastAsia="Times New Roman" w:hAnsi="Arial" w:cs="Arial"/>
          <w:color w:val="222222"/>
          <w:sz w:val="20"/>
          <w:szCs w:val="20"/>
          <w:shd w:val="clear" w:color="auto" w:fill="FFFFFF"/>
        </w:rPr>
        <w:t>, C. G. (2018). Quantifying and mitigating wind</w:t>
      </w:r>
      <w:r w:rsidRPr="00AC69EF">
        <w:rPr>
          <w:rFonts w:ascii="Cambria Math" w:eastAsia="Times New Roman" w:hAnsi="Cambria Math" w:cs="Cambria Math"/>
          <w:color w:val="222222"/>
          <w:sz w:val="20"/>
          <w:szCs w:val="20"/>
          <w:shd w:val="clear" w:color="auto" w:fill="FFFFFF"/>
        </w:rPr>
        <w:t>‐</w:t>
      </w:r>
      <w:r w:rsidRPr="00AC69EF">
        <w:rPr>
          <w:rFonts w:ascii="Arial" w:eastAsia="Times New Roman" w:hAnsi="Arial" w:cs="Arial"/>
          <w:color w:val="222222"/>
          <w:sz w:val="20"/>
          <w:szCs w:val="20"/>
          <w:shd w:val="clear" w:color="auto" w:fill="FFFFFF"/>
        </w:rPr>
        <w:t xml:space="preserve">induced </w:t>
      </w:r>
      <w:proofErr w:type="spellStart"/>
      <w:r w:rsidRPr="00AC69EF">
        <w:rPr>
          <w:rFonts w:ascii="Arial" w:eastAsia="Times New Roman" w:hAnsi="Arial" w:cs="Arial"/>
          <w:color w:val="222222"/>
          <w:sz w:val="20"/>
          <w:szCs w:val="20"/>
          <w:shd w:val="clear" w:color="auto" w:fill="FFFFFF"/>
        </w:rPr>
        <w:t>undercatch</w:t>
      </w:r>
      <w:proofErr w:type="spellEnd"/>
      <w:r w:rsidRPr="00AC69EF">
        <w:rPr>
          <w:rFonts w:ascii="Arial" w:eastAsia="Times New Roman" w:hAnsi="Arial" w:cs="Arial"/>
          <w:color w:val="222222"/>
          <w:sz w:val="20"/>
          <w:szCs w:val="20"/>
          <w:shd w:val="clear" w:color="auto" w:fill="FFFFFF"/>
        </w:rPr>
        <w:t xml:space="preserve"> in rainfall measurements. </w:t>
      </w:r>
      <w:r w:rsidRPr="00AC69EF">
        <w:rPr>
          <w:rFonts w:ascii="Arial" w:eastAsia="Times New Roman" w:hAnsi="Arial" w:cs="Arial"/>
          <w:i/>
          <w:iCs/>
          <w:color w:val="222222"/>
          <w:sz w:val="20"/>
          <w:szCs w:val="20"/>
          <w:shd w:val="clear" w:color="auto" w:fill="FFFFFF"/>
        </w:rPr>
        <w:t>Water Resources Research</w:t>
      </w:r>
      <w:r w:rsidRPr="00AC69EF">
        <w:rPr>
          <w:rFonts w:ascii="Arial" w:eastAsia="Times New Roman" w:hAnsi="Arial" w:cs="Arial"/>
          <w:color w:val="222222"/>
          <w:sz w:val="20"/>
          <w:szCs w:val="20"/>
          <w:shd w:val="clear" w:color="auto" w:fill="FFFFFF"/>
        </w:rPr>
        <w:t>, </w:t>
      </w:r>
      <w:r w:rsidRPr="00AC69EF">
        <w:rPr>
          <w:rFonts w:ascii="Arial" w:eastAsia="Times New Roman" w:hAnsi="Arial" w:cs="Arial"/>
          <w:i/>
          <w:iCs/>
          <w:color w:val="222222"/>
          <w:sz w:val="20"/>
          <w:szCs w:val="20"/>
          <w:shd w:val="clear" w:color="auto" w:fill="FFFFFF"/>
        </w:rPr>
        <w:t>54</w:t>
      </w:r>
      <w:r w:rsidRPr="00AC69EF">
        <w:rPr>
          <w:rFonts w:ascii="Arial" w:eastAsia="Times New Roman" w:hAnsi="Arial" w:cs="Arial"/>
          <w:color w:val="222222"/>
          <w:sz w:val="20"/>
          <w:szCs w:val="20"/>
          <w:shd w:val="clear" w:color="auto" w:fill="FFFFFF"/>
        </w:rPr>
        <w:t>(6), 3863-3875.</w:t>
      </w:r>
    </w:p>
    <w:p w14:paraId="2FB3BC34" w14:textId="77777777" w:rsidR="00C964F2" w:rsidRPr="009822C2" w:rsidRDefault="00C964F2" w:rsidP="009822C2">
      <w:pPr>
        <w:spacing w:after="0"/>
        <w:rPr>
          <w:rFonts w:ascii="Times New Roman" w:eastAsia="Times New Roman" w:hAnsi="Times New Roman" w:cs="Times New Roman"/>
        </w:rPr>
      </w:pPr>
      <w:proofErr w:type="spellStart"/>
      <w:r w:rsidRPr="009822C2">
        <w:rPr>
          <w:rFonts w:ascii="Arial" w:eastAsia="Times New Roman" w:hAnsi="Arial" w:cs="Arial"/>
          <w:color w:val="222222"/>
          <w:sz w:val="20"/>
          <w:szCs w:val="20"/>
          <w:shd w:val="clear" w:color="auto" w:fill="FFFFFF"/>
        </w:rPr>
        <w:t>Duchon</w:t>
      </w:r>
      <w:proofErr w:type="spellEnd"/>
      <w:r w:rsidRPr="009822C2">
        <w:rPr>
          <w:rFonts w:ascii="Arial" w:eastAsia="Times New Roman" w:hAnsi="Arial" w:cs="Arial"/>
          <w:color w:val="222222"/>
          <w:sz w:val="20"/>
          <w:szCs w:val="20"/>
          <w:shd w:val="clear" w:color="auto" w:fill="FFFFFF"/>
        </w:rPr>
        <w:t xml:space="preserve">, C., </w:t>
      </w:r>
      <w:proofErr w:type="spellStart"/>
      <w:r w:rsidRPr="009822C2">
        <w:rPr>
          <w:rFonts w:ascii="Arial" w:eastAsia="Times New Roman" w:hAnsi="Arial" w:cs="Arial"/>
          <w:color w:val="222222"/>
          <w:sz w:val="20"/>
          <w:szCs w:val="20"/>
          <w:shd w:val="clear" w:color="auto" w:fill="FFFFFF"/>
        </w:rPr>
        <w:t>Fiebrich</w:t>
      </w:r>
      <w:proofErr w:type="spellEnd"/>
      <w:r w:rsidRPr="009822C2">
        <w:rPr>
          <w:rFonts w:ascii="Arial" w:eastAsia="Times New Roman" w:hAnsi="Arial" w:cs="Arial"/>
          <w:color w:val="222222"/>
          <w:sz w:val="20"/>
          <w:szCs w:val="20"/>
          <w:shd w:val="clear" w:color="auto" w:fill="FFFFFF"/>
        </w:rPr>
        <w:t xml:space="preserve">, C., &amp; Grimsley, D. (2014). Using high-speed photography to study </w:t>
      </w:r>
      <w:proofErr w:type="spellStart"/>
      <w:r w:rsidRPr="009822C2">
        <w:rPr>
          <w:rFonts w:ascii="Arial" w:eastAsia="Times New Roman" w:hAnsi="Arial" w:cs="Arial"/>
          <w:color w:val="222222"/>
          <w:sz w:val="20"/>
          <w:szCs w:val="20"/>
          <w:shd w:val="clear" w:color="auto" w:fill="FFFFFF"/>
        </w:rPr>
        <w:t>undercatch</w:t>
      </w:r>
      <w:proofErr w:type="spellEnd"/>
      <w:r w:rsidRPr="009822C2">
        <w:rPr>
          <w:rFonts w:ascii="Arial" w:eastAsia="Times New Roman" w:hAnsi="Arial" w:cs="Arial"/>
          <w:color w:val="222222"/>
          <w:sz w:val="20"/>
          <w:szCs w:val="20"/>
          <w:shd w:val="clear" w:color="auto" w:fill="FFFFFF"/>
        </w:rPr>
        <w:t xml:space="preserve"> in tipping-bucket rain gauges. </w:t>
      </w:r>
      <w:r w:rsidRPr="009822C2">
        <w:rPr>
          <w:rFonts w:ascii="Arial" w:eastAsia="Times New Roman" w:hAnsi="Arial" w:cs="Arial"/>
          <w:i/>
          <w:iCs/>
          <w:color w:val="222222"/>
          <w:sz w:val="20"/>
          <w:szCs w:val="20"/>
          <w:shd w:val="clear" w:color="auto" w:fill="FFFFFF"/>
        </w:rPr>
        <w:t>Journal of Atmospheric and Oceanic Technology</w:t>
      </w:r>
      <w:r w:rsidRPr="009822C2">
        <w:rPr>
          <w:rFonts w:ascii="Arial" w:eastAsia="Times New Roman" w:hAnsi="Arial" w:cs="Arial"/>
          <w:color w:val="222222"/>
          <w:sz w:val="20"/>
          <w:szCs w:val="20"/>
          <w:shd w:val="clear" w:color="auto" w:fill="FFFFFF"/>
        </w:rPr>
        <w:t>, </w:t>
      </w:r>
      <w:r w:rsidRPr="009822C2">
        <w:rPr>
          <w:rFonts w:ascii="Arial" w:eastAsia="Times New Roman" w:hAnsi="Arial" w:cs="Arial"/>
          <w:i/>
          <w:iCs/>
          <w:color w:val="222222"/>
          <w:sz w:val="20"/>
          <w:szCs w:val="20"/>
          <w:shd w:val="clear" w:color="auto" w:fill="FFFFFF"/>
        </w:rPr>
        <w:t>31</w:t>
      </w:r>
      <w:r w:rsidRPr="009822C2">
        <w:rPr>
          <w:rFonts w:ascii="Arial" w:eastAsia="Times New Roman" w:hAnsi="Arial" w:cs="Arial"/>
          <w:color w:val="222222"/>
          <w:sz w:val="20"/>
          <w:szCs w:val="20"/>
          <w:shd w:val="clear" w:color="auto" w:fill="FFFFFF"/>
        </w:rPr>
        <w:t>(6), 1330-1336.</w:t>
      </w:r>
    </w:p>
    <w:p w14:paraId="1701556C" w14:textId="10526ADE" w:rsidR="00C964F2" w:rsidRDefault="00C964F2">
      <w:pPr>
        <w:pStyle w:val="CommentText"/>
      </w:pPr>
    </w:p>
  </w:comment>
  <w:comment w:id="21" w:author="Ben Livneh" w:date="2020-11-13T12:32:00Z" w:initials="BL">
    <w:p w14:paraId="3486193A" w14:textId="77777777" w:rsidR="00C964F2" w:rsidRPr="009822C2" w:rsidRDefault="00C964F2" w:rsidP="009822C2">
      <w:pPr>
        <w:rPr>
          <w:rFonts w:ascii="Times New Roman" w:eastAsia="Times New Roman" w:hAnsi="Times New Roman" w:cs="Times New Roman"/>
        </w:rPr>
      </w:pPr>
      <w:r>
        <w:rPr>
          <w:rStyle w:val="CommentReference"/>
        </w:rPr>
        <w:annotationRef/>
      </w:r>
      <w:proofErr w:type="spellStart"/>
      <w:r w:rsidRPr="009822C2">
        <w:rPr>
          <w:rFonts w:ascii="Arial" w:eastAsia="Times New Roman" w:hAnsi="Arial" w:cs="Arial"/>
          <w:color w:val="222222"/>
          <w:sz w:val="20"/>
          <w:szCs w:val="20"/>
          <w:shd w:val="clear" w:color="auto" w:fill="FFFFFF"/>
        </w:rPr>
        <w:t>Vose</w:t>
      </w:r>
      <w:proofErr w:type="spellEnd"/>
      <w:r w:rsidRPr="009822C2">
        <w:rPr>
          <w:rFonts w:ascii="Arial" w:eastAsia="Times New Roman" w:hAnsi="Arial" w:cs="Arial"/>
          <w:color w:val="222222"/>
          <w:sz w:val="20"/>
          <w:szCs w:val="20"/>
          <w:shd w:val="clear" w:color="auto" w:fill="FFFFFF"/>
        </w:rPr>
        <w:t xml:space="preserve">, R. S., </w:t>
      </w:r>
      <w:proofErr w:type="spellStart"/>
      <w:r w:rsidRPr="009822C2">
        <w:rPr>
          <w:rFonts w:ascii="Arial" w:eastAsia="Times New Roman" w:hAnsi="Arial" w:cs="Arial"/>
          <w:color w:val="222222"/>
          <w:sz w:val="20"/>
          <w:szCs w:val="20"/>
          <w:shd w:val="clear" w:color="auto" w:fill="FFFFFF"/>
        </w:rPr>
        <w:t>Applequist</w:t>
      </w:r>
      <w:proofErr w:type="spellEnd"/>
      <w:r w:rsidRPr="009822C2">
        <w:rPr>
          <w:rFonts w:ascii="Arial" w:eastAsia="Times New Roman" w:hAnsi="Arial" w:cs="Arial"/>
          <w:color w:val="222222"/>
          <w:sz w:val="20"/>
          <w:szCs w:val="20"/>
          <w:shd w:val="clear" w:color="auto" w:fill="FFFFFF"/>
        </w:rPr>
        <w:t xml:space="preserve">, S., Squires, M., </w:t>
      </w:r>
      <w:proofErr w:type="spellStart"/>
      <w:r w:rsidRPr="009822C2">
        <w:rPr>
          <w:rFonts w:ascii="Arial" w:eastAsia="Times New Roman" w:hAnsi="Arial" w:cs="Arial"/>
          <w:color w:val="222222"/>
          <w:sz w:val="20"/>
          <w:szCs w:val="20"/>
          <w:shd w:val="clear" w:color="auto" w:fill="FFFFFF"/>
        </w:rPr>
        <w:t>Durre</w:t>
      </w:r>
      <w:proofErr w:type="spellEnd"/>
      <w:r w:rsidRPr="009822C2">
        <w:rPr>
          <w:rFonts w:ascii="Arial" w:eastAsia="Times New Roman" w:hAnsi="Arial" w:cs="Arial"/>
          <w:color w:val="222222"/>
          <w:sz w:val="20"/>
          <w:szCs w:val="20"/>
          <w:shd w:val="clear" w:color="auto" w:fill="FFFFFF"/>
        </w:rPr>
        <w:t xml:space="preserve">, I., </w:t>
      </w:r>
      <w:proofErr w:type="spellStart"/>
      <w:r w:rsidRPr="009822C2">
        <w:rPr>
          <w:rFonts w:ascii="Arial" w:eastAsia="Times New Roman" w:hAnsi="Arial" w:cs="Arial"/>
          <w:color w:val="222222"/>
          <w:sz w:val="20"/>
          <w:szCs w:val="20"/>
          <w:shd w:val="clear" w:color="auto" w:fill="FFFFFF"/>
        </w:rPr>
        <w:t>Menne</w:t>
      </w:r>
      <w:proofErr w:type="spellEnd"/>
      <w:r w:rsidRPr="009822C2">
        <w:rPr>
          <w:rFonts w:ascii="Arial" w:eastAsia="Times New Roman" w:hAnsi="Arial" w:cs="Arial"/>
          <w:color w:val="222222"/>
          <w:sz w:val="20"/>
          <w:szCs w:val="20"/>
          <w:shd w:val="clear" w:color="auto" w:fill="FFFFFF"/>
        </w:rPr>
        <w:t>, M. J., Williams Jr, C. N., ... &amp; Arndt, D. (2014). Improved historical temperature and precipitation time series for US climate divisions. </w:t>
      </w:r>
      <w:r w:rsidRPr="009822C2">
        <w:rPr>
          <w:rFonts w:ascii="Arial" w:eastAsia="Times New Roman" w:hAnsi="Arial" w:cs="Arial"/>
          <w:i/>
          <w:iCs/>
          <w:color w:val="222222"/>
          <w:sz w:val="20"/>
          <w:szCs w:val="20"/>
          <w:shd w:val="clear" w:color="auto" w:fill="FFFFFF"/>
        </w:rPr>
        <w:t>Journal of Applied Meteorology and Climatology</w:t>
      </w:r>
      <w:r w:rsidRPr="009822C2">
        <w:rPr>
          <w:rFonts w:ascii="Arial" w:eastAsia="Times New Roman" w:hAnsi="Arial" w:cs="Arial"/>
          <w:color w:val="222222"/>
          <w:sz w:val="20"/>
          <w:szCs w:val="20"/>
          <w:shd w:val="clear" w:color="auto" w:fill="FFFFFF"/>
        </w:rPr>
        <w:t>, </w:t>
      </w:r>
      <w:r w:rsidRPr="009822C2">
        <w:rPr>
          <w:rFonts w:ascii="Arial" w:eastAsia="Times New Roman" w:hAnsi="Arial" w:cs="Arial"/>
          <w:i/>
          <w:iCs/>
          <w:color w:val="222222"/>
          <w:sz w:val="20"/>
          <w:szCs w:val="20"/>
          <w:shd w:val="clear" w:color="auto" w:fill="FFFFFF"/>
        </w:rPr>
        <w:t>53</w:t>
      </w:r>
      <w:r w:rsidRPr="009822C2">
        <w:rPr>
          <w:rFonts w:ascii="Arial" w:eastAsia="Times New Roman" w:hAnsi="Arial" w:cs="Arial"/>
          <w:color w:val="222222"/>
          <w:sz w:val="20"/>
          <w:szCs w:val="20"/>
          <w:shd w:val="clear" w:color="auto" w:fill="FFFFFF"/>
        </w:rPr>
        <w:t>(5), 1232-1251.</w:t>
      </w:r>
    </w:p>
    <w:p w14:paraId="18EDC1FB" w14:textId="17829319" w:rsidR="00C964F2" w:rsidRDefault="00C964F2">
      <w:pPr>
        <w:pStyle w:val="CommentText"/>
      </w:pPr>
    </w:p>
  </w:comment>
  <w:comment w:id="30" w:author="Ben Livneh" w:date="2020-11-13T12:34:00Z" w:initials="BL">
    <w:p w14:paraId="4F3043E2" w14:textId="4DDC9320" w:rsidR="00C964F2" w:rsidRDefault="00C964F2">
      <w:pPr>
        <w:pStyle w:val="CommentText"/>
      </w:pPr>
      <w:r>
        <w:rPr>
          <w:rStyle w:val="CommentReference"/>
        </w:rPr>
        <w:annotationRef/>
      </w:r>
      <w:r>
        <w:t>Clarify what this means, confusing</w:t>
      </w:r>
    </w:p>
  </w:comment>
  <w:comment w:id="37" w:author="Ben Livneh" w:date="2020-11-13T12:36:00Z" w:initials="BL">
    <w:p w14:paraId="6ACC313D" w14:textId="77777777" w:rsidR="00C964F2" w:rsidRPr="00ED01CD" w:rsidRDefault="00C964F2" w:rsidP="00ED01CD">
      <w:pPr>
        <w:rPr>
          <w:rFonts w:ascii="Times New Roman" w:eastAsia="Times New Roman" w:hAnsi="Times New Roman" w:cs="Times New Roman"/>
        </w:rPr>
      </w:pPr>
      <w:r>
        <w:rPr>
          <w:rStyle w:val="CommentReference"/>
        </w:rPr>
        <w:annotationRef/>
      </w:r>
      <w:r w:rsidRPr="00ED01CD">
        <w:rPr>
          <w:rFonts w:ascii="Arial" w:eastAsia="Times New Roman" w:hAnsi="Arial" w:cs="Arial"/>
          <w:color w:val="222222"/>
          <w:sz w:val="20"/>
          <w:szCs w:val="20"/>
          <w:shd w:val="clear" w:color="auto" w:fill="FFFFFF"/>
        </w:rPr>
        <w:t xml:space="preserve">Bousquet, O., &amp; </w:t>
      </w:r>
      <w:proofErr w:type="spellStart"/>
      <w:r w:rsidRPr="00ED01CD">
        <w:rPr>
          <w:rFonts w:ascii="Arial" w:eastAsia="Times New Roman" w:hAnsi="Arial" w:cs="Arial"/>
          <w:color w:val="222222"/>
          <w:sz w:val="20"/>
          <w:szCs w:val="20"/>
          <w:shd w:val="clear" w:color="auto" w:fill="FFFFFF"/>
        </w:rPr>
        <w:t>Smull</w:t>
      </w:r>
      <w:proofErr w:type="spellEnd"/>
      <w:r w:rsidRPr="00ED01CD">
        <w:rPr>
          <w:rFonts w:ascii="Arial" w:eastAsia="Times New Roman" w:hAnsi="Arial" w:cs="Arial"/>
          <w:color w:val="222222"/>
          <w:sz w:val="20"/>
          <w:szCs w:val="20"/>
          <w:shd w:val="clear" w:color="auto" w:fill="FFFFFF"/>
        </w:rPr>
        <w:t>, B. F. (2003). Observations and impacts of upstream blocking during a widespread orographic precipitation event. </w:t>
      </w:r>
      <w:r w:rsidRPr="00ED01CD">
        <w:rPr>
          <w:rFonts w:ascii="Arial" w:eastAsia="Times New Roman" w:hAnsi="Arial" w:cs="Arial"/>
          <w:i/>
          <w:iCs/>
          <w:color w:val="222222"/>
          <w:sz w:val="20"/>
          <w:szCs w:val="20"/>
          <w:shd w:val="clear" w:color="auto" w:fill="FFFFFF"/>
        </w:rPr>
        <w:t>Quarterly Journal of the Royal Meteorological Society: A journal of the atmospheric sciences, applied meteorology and physical oceanography</w:t>
      </w:r>
      <w:r w:rsidRPr="00ED01CD">
        <w:rPr>
          <w:rFonts w:ascii="Arial" w:eastAsia="Times New Roman" w:hAnsi="Arial" w:cs="Arial"/>
          <w:color w:val="222222"/>
          <w:sz w:val="20"/>
          <w:szCs w:val="20"/>
          <w:shd w:val="clear" w:color="auto" w:fill="FFFFFF"/>
        </w:rPr>
        <w:t>, </w:t>
      </w:r>
      <w:r w:rsidRPr="00ED01CD">
        <w:rPr>
          <w:rFonts w:ascii="Arial" w:eastAsia="Times New Roman" w:hAnsi="Arial" w:cs="Arial"/>
          <w:i/>
          <w:iCs/>
          <w:color w:val="222222"/>
          <w:sz w:val="20"/>
          <w:szCs w:val="20"/>
          <w:shd w:val="clear" w:color="auto" w:fill="FFFFFF"/>
        </w:rPr>
        <w:t>129</w:t>
      </w:r>
      <w:r w:rsidRPr="00ED01CD">
        <w:rPr>
          <w:rFonts w:ascii="Arial" w:eastAsia="Times New Roman" w:hAnsi="Arial" w:cs="Arial"/>
          <w:color w:val="222222"/>
          <w:sz w:val="20"/>
          <w:szCs w:val="20"/>
          <w:shd w:val="clear" w:color="auto" w:fill="FFFFFF"/>
        </w:rPr>
        <w:t>(588), 391-409.</w:t>
      </w:r>
    </w:p>
    <w:p w14:paraId="397B9D02" w14:textId="77777777" w:rsidR="00C964F2" w:rsidRDefault="00C964F2">
      <w:pPr>
        <w:pStyle w:val="CommentText"/>
      </w:pPr>
    </w:p>
    <w:p w14:paraId="06324C72" w14:textId="77777777" w:rsidR="00C964F2" w:rsidRPr="00ED01CD" w:rsidRDefault="00C964F2" w:rsidP="00ED01CD">
      <w:pPr>
        <w:spacing w:after="0"/>
        <w:rPr>
          <w:rFonts w:ascii="Times New Roman" w:eastAsia="Times New Roman" w:hAnsi="Times New Roman" w:cs="Times New Roman"/>
        </w:rPr>
      </w:pPr>
      <w:proofErr w:type="spellStart"/>
      <w:r w:rsidRPr="00ED01CD">
        <w:rPr>
          <w:rFonts w:ascii="Arial" w:eastAsia="Times New Roman" w:hAnsi="Arial" w:cs="Arial"/>
          <w:color w:val="222222"/>
          <w:sz w:val="20"/>
          <w:szCs w:val="20"/>
          <w:shd w:val="clear" w:color="auto" w:fill="FFFFFF"/>
        </w:rPr>
        <w:t>Fornasiero</w:t>
      </w:r>
      <w:proofErr w:type="spellEnd"/>
      <w:r w:rsidRPr="00ED01CD">
        <w:rPr>
          <w:rFonts w:ascii="Arial" w:eastAsia="Times New Roman" w:hAnsi="Arial" w:cs="Arial"/>
          <w:color w:val="222222"/>
          <w:sz w:val="20"/>
          <w:szCs w:val="20"/>
          <w:shd w:val="clear" w:color="auto" w:fill="FFFFFF"/>
        </w:rPr>
        <w:t xml:space="preserve">, A., </w:t>
      </w:r>
      <w:proofErr w:type="spellStart"/>
      <w:r w:rsidRPr="00ED01CD">
        <w:rPr>
          <w:rFonts w:ascii="Arial" w:eastAsia="Times New Roman" w:hAnsi="Arial" w:cs="Arial"/>
          <w:color w:val="222222"/>
          <w:sz w:val="20"/>
          <w:szCs w:val="20"/>
          <w:shd w:val="clear" w:color="auto" w:fill="FFFFFF"/>
        </w:rPr>
        <w:t>Amorati</w:t>
      </w:r>
      <w:proofErr w:type="spellEnd"/>
      <w:r w:rsidRPr="00ED01CD">
        <w:rPr>
          <w:rFonts w:ascii="Arial" w:eastAsia="Times New Roman" w:hAnsi="Arial" w:cs="Arial"/>
          <w:color w:val="222222"/>
          <w:sz w:val="20"/>
          <w:szCs w:val="20"/>
          <w:shd w:val="clear" w:color="auto" w:fill="FFFFFF"/>
        </w:rPr>
        <w:t xml:space="preserve">, R., </w:t>
      </w:r>
      <w:proofErr w:type="spellStart"/>
      <w:r w:rsidRPr="00ED01CD">
        <w:rPr>
          <w:rFonts w:ascii="Arial" w:eastAsia="Times New Roman" w:hAnsi="Arial" w:cs="Arial"/>
          <w:color w:val="222222"/>
          <w:sz w:val="20"/>
          <w:szCs w:val="20"/>
          <w:shd w:val="clear" w:color="auto" w:fill="FFFFFF"/>
        </w:rPr>
        <w:t>Alberoni</w:t>
      </w:r>
      <w:proofErr w:type="spellEnd"/>
      <w:r w:rsidRPr="00ED01CD">
        <w:rPr>
          <w:rFonts w:ascii="Arial" w:eastAsia="Times New Roman" w:hAnsi="Arial" w:cs="Arial"/>
          <w:color w:val="222222"/>
          <w:sz w:val="20"/>
          <w:szCs w:val="20"/>
          <w:shd w:val="clear" w:color="auto" w:fill="FFFFFF"/>
        </w:rPr>
        <w:t xml:space="preserve">, P. P., Ferraris, L., &amp; </w:t>
      </w:r>
      <w:proofErr w:type="spellStart"/>
      <w:r w:rsidRPr="00ED01CD">
        <w:rPr>
          <w:rFonts w:ascii="Arial" w:eastAsia="Times New Roman" w:hAnsi="Arial" w:cs="Arial"/>
          <w:color w:val="222222"/>
          <w:sz w:val="20"/>
          <w:szCs w:val="20"/>
          <w:shd w:val="clear" w:color="auto" w:fill="FFFFFF"/>
        </w:rPr>
        <w:t>Taramasso</w:t>
      </w:r>
      <w:proofErr w:type="spellEnd"/>
      <w:r w:rsidRPr="00ED01CD">
        <w:rPr>
          <w:rFonts w:ascii="Arial" w:eastAsia="Times New Roman" w:hAnsi="Arial" w:cs="Arial"/>
          <w:color w:val="222222"/>
          <w:sz w:val="20"/>
          <w:szCs w:val="20"/>
          <w:shd w:val="clear" w:color="auto" w:fill="FFFFFF"/>
        </w:rPr>
        <w:t>, A. C. (2004). Impact of combined beam blocking and anomalous propagation correction algorithms on radar data quality. In </w:t>
      </w:r>
      <w:r w:rsidRPr="00ED01CD">
        <w:rPr>
          <w:rFonts w:ascii="Arial" w:eastAsia="Times New Roman" w:hAnsi="Arial" w:cs="Arial"/>
          <w:i/>
          <w:iCs/>
          <w:color w:val="222222"/>
          <w:sz w:val="20"/>
          <w:szCs w:val="20"/>
          <w:shd w:val="clear" w:color="auto" w:fill="FFFFFF"/>
        </w:rPr>
        <w:t>Proceedings of ERAD</w:t>
      </w:r>
      <w:r w:rsidRPr="00ED01CD">
        <w:rPr>
          <w:rFonts w:ascii="Arial" w:eastAsia="Times New Roman" w:hAnsi="Arial" w:cs="Arial"/>
          <w:color w:val="222222"/>
          <w:sz w:val="20"/>
          <w:szCs w:val="20"/>
          <w:shd w:val="clear" w:color="auto" w:fill="FFFFFF"/>
        </w:rPr>
        <w:t> (Vol. 216, No. 222).</w:t>
      </w:r>
    </w:p>
    <w:p w14:paraId="0ECCC31B" w14:textId="3B43F786" w:rsidR="00C964F2" w:rsidRDefault="00C964F2">
      <w:pPr>
        <w:pStyle w:val="CommentText"/>
      </w:pPr>
    </w:p>
  </w:comment>
  <w:comment w:id="66" w:author="Ben Livneh" w:date="2020-11-13T12:43:00Z" w:initials="BL">
    <w:p w14:paraId="05BE9206" w14:textId="08AA296B" w:rsidR="00C964F2" w:rsidRDefault="00C964F2">
      <w:pPr>
        <w:pStyle w:val="CommentText"/>
      </w:pPr>
      <w:r>
        <w:rPr>
          <w:rStyle w:val="CommentReference"/>
        </w:rPr>
        <w:annotationRef/>
      </w:r>
      <w:r>
        <w:t>What is meant here by this? Maybe clarify</w:t>
      </w:r>
    </w:p>
  </w:comment>
  <w:comment w:id="70" w:author="Ben Livneh" w:date="2020-11-13T12:44:00Z" w:initials="BL">
    <w:p w14:paraId="7FF80A38" w14:textId="7A07B566" w:rsidR="00C964F2" w:rsidRDefault="00C964F2">
      <w:pPr>
        <w:pStyle w:val="CommentText"/>
      </w:pPr>
      <w:r>
        <w:t xml:space="preserve">Need to state, </w:t>
      </w:r>
      <w:r>
        <w:rPr>
          <w:rStyle w:val="CommentReference"/>
        </w:rPr>
        <w:annotationRef/>
      </w:r>
      <w:r>
        <w:rPr>
          <w:rStyle w:val="CommentReference"/>
        </w:rPr>
        <w:t>w</w:t>
      </w:r>
      <w:r>
        <w:t>hat SPECIFICALLY about the method?</w:t>
      </w:r>
    </w:p>
  </w:comment>
  <w:comment w:id="86" w:author="Ben Livneh" w:date="2020-11-13T12:53:00Z" w:initials="BL">
    <w:p w14:paraId="747147E5" w14:textId="16E12CDE" w:rsidR="00C964F2" w:rsidRDefault="00C964F2">
      <w:pPr>
        <w:pStyle w:val="CommentText"/>
      </w:pPr>
      <w:r>
        <w:rPr>
          <w:rStyle w:val="CommentReference"/>
        </w:rPr>
        <w:annotationRef/>
      </w:r>
      <w:r>
        <w:t>Elsa, maybe this number (300mm/</w:t>
      </w:r>
      <w:proofErr w:type="spellStart"/>
      <w:r>
        <w:t>yr</w:t>
      </w:r>
      <w:proofErr w:type="spellEnd"/>
      <w:r>
        <w:t>) and other numbers from precipitation comparison studies can be used later in the discussion as a context to evaluate how big the landslide storm errors are in this context</w:t>
      </w:r>
    </w:p>
  </w:comment>
  <w:comment w:id="108" w:author="Ben Livneh" w:date="2020-11-13T12:57:00Z" w:initials="BL">
    <w:p w14:paraId="08A82E2A" w14:textId="7484077D" w:rsidR="00C964F2" w:rsidRDefault="00C964F2">
      <w:pPr>
        <w:pStyle w:val="CommentText"/>
      </w:pPr>
      <w:r>
        <w:rPr>
          <w:rStyle w:val="CommentReference"/>
        </w:rPr>
        <w:annotationRef/>
      </w:r>
      <w:r>
        <w:t>Need to be careful about how this is presented here, because don’t your results show that a lot of storms exceed the landslide threshold according to the intensity duration indices</w:t>
      </w:r>
    </w:p>
  </w:comment>
  <w:comment w:id="179" w:author="Ben Livneh" w:date="2020-11-13T13:58:00Z" w:initials="BL">
    <w:p w14:paraId="7C5B33EC" w14:textId="49770DB9" w:rsidR="00A118E0" w:rsidRDefault="00A118E0">
      <w:pPr>
        <w:pStyle w:val="CommentText"/>
      </w:pPr>
      <w:r>
        <w:rPr>
          <w:rStyle w:val="CommentReference"/>
        </w:rPr>
        <w:annotationRef/>
      </w:r>
      <w:r>
        <w:t>Define this</w:t>
      </w:r>
    </w:p>
  </w:comment>
  <w:comment w:id="183" w:author="Ben Livneh" w:date="2020-11-13T13:59:00Z" w:initials="BL">
    <w:p w14:paraId="77565269" w14:textId="5826F37D" w:rsidR="00A118E0" w:rsidRDefault="00A118E0">
      <w:pPr>
        <w:pStyle w:val="CommentText"/>
      </w:pPr>
      <w:r>
        <w:rPr>
          <w:rStyle w:val="CommentReference"/>
        </w:rPr>
        <w:annotationRef/>
      </w:r>
      <w:r>
        <w:t>Define threat score with a table here, use a reference</w:t>
      </w:r>
    </w:p>
  </w:comment>
  <w:comment w:id="191" w:author="Ben Livneh" w:date="2020-11-13T14:57:00Z" w:initials="BL">
    <w:p w14:paraId="7F7DB006" w14:textId="573A23ED" w:rsidR="004E38E6" w:rsidRDefault="004E38E6">
      <w:pPr>
        <w:pStyle w:val="CommentText"/>
      </w:pPr>
      <w:r>
        <w:rPr>
          <w:rStyle w:val="CommentReference"/>
        </w:rPr>
        <w:annotationRef/>
      </w:r>
      <w:r>
        <w:t>Clarify what you mean here by “mean” and what types of “outliers” high or low?</w:t>
      </w:r>
    </w:p>
  </w:comment>
  <w:comment w:id="193" w:author="Ben Livneh" w:date="2020-11-13T14:58:00Z" w:initials="BL">
    <w:p w14:paraId="6C8121BF" w14:textId="63A54E7D" w:rsidR="004E38E6" w:rsidRDefault="004E38E6">
      <w:pPr>
        <w:pStyle w:val="CommentText"/>
      </w:pPr>
      <w:r>
        <w:rPr>
          <w:rStyle w:val="CommentReference"/>
        </w:rPr>
        <w:annotationRef/>
      </w:r>
      <w:r>
        <w:t xml:space="preserve">Clarify—‘fewer’ relative to ‘the other products’ or instead relative to ‘the </w:t>
      </w:r>
      <w:proofErr w:type="spellStart"/>
      <w:r>
        <w:t>non landslide</w:t>
      </w:r>
      <w:proofErr w:type="spellEnd"/>
      <w:r>
        <w:t>-triggering storms’?</w:t>
      </w:r>
    </w:p>
  </w:comment>
  <w:comment w:id="195" w:author="Ben Livneh" w:date="2020-11-13T14:59:00Z" w:initials="BL">
    <w:p w14:paraId="007B9CA6" w14:textId="77777777" w:rsidR="004E38E6" w:rsidRDefault="004E38E6">
      <w:pPr>
        <w:pStyle w:val="CommentText"/>
      </w:pPr>
      <w:r>
        <w:rPr>
          <w:rStyle w:val="CommentReference"/>
        </w:rPr>
        <w:annotationRef/>
      </w:r>
      <w:r>
        <w:t>Which graph is which (above vs below) in terms of verified versus all sites?</w:t>
      </w:r>
    </w:p>
    <w:p w14:paraId="57C1059F" w14:textId="6D774B55" w:rsidR="004E38E6" w:rsidRDefault="004E38E6">
      <w:pPr>
        <w:pStyle w:val="CommentText"/>
      </w:pPr>
      <w:r>
        <w:t>Importantly, there’s quite a bit of separation among products in the below graph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D91BBCD" w15:done="1"/>
  <w15:commentEx w15:paraId="7A7F6060" w15:done="0"/>
  <w15:commentEx w15:paraId="5D140D35" w15:done="1"/>
  <w15:commentEx w15:paraId="4D486AF7" w15:done="0"/>
  <w15:commentEx w15:paraId="012716C3" w15:done="0"/>
  <w15:commentEx w15:paraId="1701556C" w15:done="1"/>
  <w15:commentEx w15:paraId="18EDC1FB" w15:done="1"/>
  <w15:commentEx w15:paraId="4F3043E2" w15:done="0"/>
  <w15:commentEx w15:paraId="0ECCC31B" w15:done="1"/>
  <w15:commentEx w15:paraId="05BE9206" w15:done="0"/>
  <w15:commentEx w15:paraId="7FF80A38" w15:done="0"/>
  <w15:commentEx w15:paraId="747147E5" w15:done="0"/>
  <w15:commentEx w15:paraId="08A82E2A" w15:done="1"/>
  <w15:commentEx w15:paraId="7C5B33EC" w15:done="0"/>
  <w15:commentEx w15:paraId="77565269" w15:done="0"/>
  <w15:commentEx w15:paraId="7F7DB006" w15:done="0"/>
  <w15:commentEx w15:paraId="6C8121BF" w15:done="0"/>
  <w15:commentEx w15:paraId="57C105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58F67E" w16cex:dateUtc="2020-11-13T19:11:00Z"/>
  <w16cex:commentExtensible w16cex:durableId="2358F592" w16cex:dateUtc="2020-11-13T19:07:00Z"/>
  <w16cex:commentExtensible w16cex:durableId="2358F975" w16cex:dateUtc="2020-11-13T19:24:00Z"/>
  <w16cex:commentExtensible w16cex:durableId="2358FE8D" w16cex:dateUtc="2020-11-13T19:46:00Z"/>
  <w16cex:commentExtensible w16cex:durableId="2359098D" w16cex:dateUtc="2020-11-13T20:33:00Z"/>
  <w16cex:commentExtensible w16cex:durableId="2358FA63" w16cex:dateUtc="2020-11-13T19:28:00Z"/>
  <w16cex:commentExtensible w16cex:durableId="2358FB70" w16cex:dateUtc="2020-11-13T19:32:00Z"/>
  <w16cex:commentExtensible w16cex:durableId="2358FBBD" w16cex:dateUtc="2020-11-13T19:34:00Z"/>
  <w16cex:commentExtensible w16cex:durableId="2358FC61" w16cex:dateUtc="2020-11-13T19:36:00Z"/>
  <w16cex:commentExtensible w16cex:durableId="2358FDFB" w16cex:dateUtc="2020-11-13T19:43:00Z"/>
  <w16cex:commentExtensible w16cex:durableId="2358FE1F" w16cex:dateUtc="2020-11-13T19:44:00Z"/>
  <w16cex:commentExtensible w16cex:durableId="2359003E" w16cex:dateUtc="2020-11-13T19:53:00Z"/>
  <w16cex:commentExtensible w16cex:durableId="2359012B" w16cex:dateUtc="2020-11-13T19:57:00Z"/>
  <w16cex:commentExtensible w16cex:durableId="23590F8C" w16cex:dateUtc="2020-11-13T20:58:00Z"/>
  <w16cex:commentExtensible w16cex:durableId="23590FC6" w16cex:dateUtc="2020-11-13T20:59:00Z"/>
  <w16cex:commentExtensible w16cex:durableId="23591D74" w16cex:dateUtc="2020-11-13T21:57:00Z"/>
  <w16cex:commentExtensible w16cex:durableId="23591DA0" w16cex:dateUtc="2020-11-13T21:58:00Z"/>
  <w16cex:commentExtensible w16cex:durableId="23591DE0" w16cex:dateUtc="2020-11-13T21: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D91BBCD" w16cid:durableId="2358F67E"/>
  <w16cid:commentId w16cid:paraId="7A7F6060" w16cid:durableId="2358F592"/>
  <w16cid:commentId w16cid:paraId="5D140D35" w16cid:durableId="2358F975"/>
  <w16cid:commentId w16cid:paraId="4D486AF7" w16cid:durableId="2358FE8D"/>
  <w16cid:commentId w16cid:paraId="012716C3" w16cid:durableId="2359098D"/>
  <w16cid:commentId w16cid:paraId="1701556C" w16cid:durableId="2358FA63"/>
  <w16cid:commentId w16cid:paraId="18EDC1FB" w16cid:durableId="2358FB70"/>
  <w16cid:commentId w16cid:paraId="4F3043E2" w16cid:durableId="2358FBBD"/>
  <w16cid:commentId w16cid:paraId="0ECCC31B" w16cid:durableId="2358FC61"/>
  <w16cid:commentId w16cid:paraId="05BE9206" w16cid:durableId="2358FDFB"/>
  <w16cid:commentId w16cid:paraId="7FF80A38" w16cid:durableId="2358FE1F"/>
  <w16cid:commentId w16cid:paraId="747147E5" w16cid:durableId="2359003E"/>
  <w16cid:commentId w16cid:paraId="08A82E2A" w16cid:durableId="2359012B"/>
  <w16cid:commentId w16cid:paraId="7C5B33EC" w16cid:durableId="23590F8C"/>
  <w16cid:commentId w16cid:paraId="77565269" w16cid:durableId="23590FC6"/>
  <w16cid:commentId w16cid:paraId="7F7DB006" w16cid:durableId="23591D74"/>
  <w16cid:commentId w16cid:paraId="6C8121BF" w16cid:durableId="23591DA0"/>
  <w16cid:commentId w16cid:paraId="57C1059F" w16cid:durableId="23591D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FAF4D0" w14:textId="77777777" w:rsidR="00CC1735" w:rsidRDefault="00CC1735">
      <w:pPr>
        <w:spacing w:after="0"/>
      </w:pPr>
      <w:r>
        <w:separator/>
      </w:r>
    </w:p>
  </w:endnote>
  <w:endnote w:type="continuationSeparator" w:id="0">
    <w:p w14:paraId="27792373" w14:textId="77777777" w:rsidR="00CC1735" w:rsidRDefault="00CC173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C89202" w14:textId="77777777" w:rsidR="00CC1735" w:rsidRDefault="00CC1735">
      <w:r>
        <w:separator/>
      </w:r>
    </w:p>
  </w:footnote>
  <w:footnote w:type="continuationSeparator" w:id="0">
    <w:p w14:paraId="7C2EA63F" w14:textId="77777777" w:rsidR="00CC1735" w:rsidRDefault="00CC17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1D48D0A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CCF44D3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46BF4D0B"/>
    <w:multiLevelType w:val="hybridMultilevel"/>
    <w:tmpl w:val="C9E4A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81A1CA0"/>
    <w:multiLevelType w:val="hybridMultilevel"/>
    <w:tmpl w:val="9E384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AE07A53"/>
    <w:multiLevelType w:val="hybridMultilevel"/>
    <w:tmpl w:val="4CFA8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B4B61AA"/>
    <w:multiLevelType w:val="hybridMultilevel"/>
    <w:tmpl w:val="FF4EF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4"/>
  </w:num>
  <w:num w:numId="22">
    <w:abstractNumId w:val="3"/>
  </w:num>
  <w:num w:numId="23">
    <w:abstractNumId w:val="5"/>
  </w:num>
  <w:num w:numId="2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en Livneh">
    <w15:presenceInfo w15:providerId="AD" w15:userId="S::beli1098@colorado.edu::a2822b3e-7811-429d-94be-d286255e4b3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349F2"/>
    <w:rsid w:val="001133E3"/>
    <w:rsid w:val="00123250"/>
    <w:rsid w:val="00134098"/>
    <w:rsid w:val="001531D6"/>
    <w:rsid w:val="001873A5"/>
    <w:rsid w:val="001B608A"/>
    <w:rsid w:val="001E18C3"/>
    <w:rsid w:val="003260A9"/>
    <w:rsid w:val="00327F76"/>
    <w:rsid w:val="003F73FF"/>
    <w:rsid w:val="00453120"/>
    <w:rsid w:val="004B6A8B"/>
    <w:rsid w:val="004E29B3"/>
    <w:rsid w:val="004E38E6"/>
    <w:rsid w:val="00531E78"/>
    <w:rsid w:val="00570012"/>
    <w:rsid w:val="00590D07"/>
    <w:rsid w:val="006373EC"/>
    <w:rsid w:val="006675A5"/>
    <w:rsid w:val="006A7E1E"/>
    <w:rsid w:val="006F2694"/>
    <w:rsid w:val="006F339C"/>
    <w:rsid w:val="00722FE6"/>
    <w:rsid w:val="0077291B"/>
    <w:rsid w:val="00784D58"/>
    <w:rsid w:val="007E5716"/>
    <w:rsid w:val="008D6863"/>
    <w:rsid w:val="00937DB4"/>
    <w:rsid w:val="009822C2"/>
    <w:rsid w:val="009844B8"/>
    <w:rsid w:val="009E16B2"/>
    <w:rsid w:val="00A118E0"/>
    <w:rsid w:val="00A52F0B"/>
    <w:rsid w:val="00AC69EF"/>
    <w:rsid w:val="00B044BC"/>
    <w:rsid w:val="00B21B7E"/>
    <w:rsid w:val="00B86B75"/>
    <w:rsid w:val="00BC48D5"/>
    <w:rsid w:val="00BF473A"/>
    <w:rsid w:val="00C0146E"/>
    <w:rsid w:val="00C34459"/>
    <w:rsid w:val="00C36279"/>
    <w:rsid w:val="00C56EAF"/>
    <w:rsid w:val="00C8077A"/>
    <w:rsid w:val="00C964F2"/>
    <w:rsid w:val="00CA4EA4"/>
    <w:rsid w:val="00CC1735"/>
    <w:rsid w:val="00D20E2F"/>
    <w:rsid w:val="00DF3D8A"/>
    <w:rsid w:val="00E02C0D"/>
    <w:rsid w:val="00E315A3"/>
    <w:rsid w:val="00E52B42"/>
    <w:rsid w:val="00E8094E"/>
    <w:rsid w:val="00ED01CD"/>
    <w:rsid w:val="00ED19B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EFEED"/>
  <w15:docId w15:val="{AD22AF06-8BC3-D845-A8F4-B0D9BB046A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semiHidden/>
    <w:unhideWhenUsed/>
    <w:rsid w:val="00E8094E"/>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E8094E"/>
    <w:rPr>
      <w:rFonts w:ascii="Times New Roman" w:hAnsi="Times New Roman" w:cs="Times New Roman"/>
      <w:sz w:val="18"/>
      <w:szCs w:val="18"/>
    </w:rPr>
  </w:style>
  <w:style w:type="character" w:styleId="CommentReference">
    <w:name w:val="annotation reference"/>
    <w:basedOn w:val="DefaultParagraphFont"/>
    <w:semiHidden/>
    <w:unhideWhenUsed/>
    <w:rsid w:val="00DF3D8A"/>
    <w:rPr>
      <w:sz w:val="16"/>
      <w:szCs w:val="16"/>
    </w:rPr>
  </w:style>
  <w:style w:type="paragraph" w:styleId="CommentText">
    <w:name w:val="annotation text"/>
    <w:basedOn w:val="Normal"/>
    <w:link w:val="CommentTextChar"/>
    <w:semiHidden/>
    <w:unhideWhenUsed/>
    <w:rsid w:val="00DF3D8A"/>
    <w:rPr>
      <w:sz w:val="20"/>
      <w:szCs w:val="20"/>
    </w:rPr>
  </w:style>
  <w:style w:type="character" w:customStyle="1" w:styleId="CommentTextChar">
    <w:name w:val="Comment Text Char"/>
    <w:basedOn w:val="DefaultParagraphFont"/>
    <w:link w:val="CommentText"/>
    <w:semiHidden/>
    <w:rsid w:val="00DF3D8A"/>
    <w:rPr>
      <w:sz w:val="20"/>
      <w:szCs w:val="20"/>
    </w:rPr>
  </w:style>
  <w:style w:type="paragraph" w:styleId="CommentSubject">
    <w:name w:val="annotation subject"/>
    <w:basedOn w:val="CommentText"/>
    <w:next w:val="CommentText"/>
    <w:link w:val="CommentSubjectChar"/>
    <w:semiHidden/>
    <w:unhideWhenUsed/>
    <w:rsid w:val="00DF3D8A"/>
    <w:rPr>
      <w:b/>
      <w:bCs/>
    </w:rPr>
  </w:style>
  <w:style w:type="character" w:customStyle="1" w:styleId="CommentSubjectChar">
    <w:name w:val="Comment Subject Char"/>
    <w:basedOn w:val="CommentTextChar"/>
    <w:link w:val="CommentSubject"/>
    <w:semiHidden/>
    <w:rsid w:val="00DF3D8A"/>
    <w:rPr>
      <w:b/>
      <w:bCs/>
      <w:sz w:val="20"/>
      <w:szCs w:val="20"/>
    </w:rPr>
  </w:style>
  <w:style w:type="paragraph" w:styleId="ListParagraph">
    <w:name w:val="List Paragraph"/>
    <w:basedOn w:val="Normal"/>
    <w:rsid w:val="006A7E1E"/>
    <w:pPr>
      <w:ind w:left="720"/>
      <w:contextualSpacing/>
    </w:pPr>
  </w:style>
  <w:style w:type="paragraph" w:styleId="Revision">
    <w:name w:val="Revision"/>
    <w:hidden/>
    <w:semiHidden/>
    <w:rsid w:val="00C8077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923594">
      <w:bodyDiv w:val="1"/>
      <w:marLeft w:val="0"/>
      <w:marRight w:val="0"/>
      <w:marTop w:val="0"/>
      <w:marBottom w:val="0"/>
      <w:divBdr>
        <w:top w:val="none" w:sz="0" w:space="0" w:color="auto"/>
        <w:left w:val="none" w:sz="0" w:space="0" w:color="auto"/>
        <w:bottom w:val="none" w:sz="0" w:space="0" w:color="auto"/>
        <w:right w:val="none" w:sz="0" w:space="0" w:color="auto"/>
      </w:divBdr>
    </w:div>
    <w:div w:id="808400273">
      <w:bodyDiv w:val="1"/>
      <w:marLeft w:val="0"/>
      <w:marRight w:val="0"/>
      <w:marTop w:val="0"/>
      <w:marBottom w:val="0"/>
      <w:divBdr>
        <w:top w:val="none" w:sz="0" w:space="0" w:color="auto"/>
        <w:left w:val="none" w:sz="0" w:space="0" w:color="auto"/>
        <w:bottom w:val="none" w:sz="0" w:space="0" w:color="auto"/>
        <w:right w:val="none" w:sz="0" w:space="0" w:color="auto"/>
      </w:divBdr>
    </w:div>
    <w:div w:id="960962618">
      <w:bodyDiv w:val="1"/>
      <w:marLeft w:val="0"/>
      <w:marRight w:val="0"/>
      <w:marTop w:val="0"/>
      <w:marBottom w:val="0"/>
      <w:divBdr>
        <w:top w:val="none" w:sz="0" w:space="0" w:color="auto"/>
        <w:left w:val="none" w:sz="0" w:space="0" w:color="auto"/>
        <w:bottom w:val="none" w:sz="0" w:space="0" w:color="auto"/>
        <w:right w:val="none" w:sz="0" w:space="0" w:color="auto"/>
      </w:divBdr>
    </w:div>
    <w:div w:id="1388530218">
      <w:bodyDiv w:val="1"/>
      <w:marLeft w:val="0"/>
      <w:marRight w:val="0"/>
      <w:marTop w:val="0"/>
      <w:marBottom w:val="0"/>
      <w:divBdr>
        <w:top w:val="none" w:sz="0" w:space="0" w:color="auto"/>
        <w:left w:val="none" w:sz="0" w:space="0" w:color="auto"/>
        <w:bottom w:val="none" w:sz="0" w:space="0" w:color="auto"/>
        <w:right w:val="none" w:sz="0" w:space="0" w:color="auto"/>
      </w:divBdr>
    </w:div>
    <w:div w:id="1608345521">
      <w:bodyDiv w:val="1"/>
      <w:marLeft w:val="0"/>
      <w:marRight w:val="0"/>
      <w:marTop w:val="0"/>
      <w:marBottom w:val="0"/>
      <w:divBdr>
        <w:top w:val="none" w:sz="0" w:space="0" w:color="auto"/>
        <w:left w:val="none" w:sz="0" w:space="0" w:color="auto"/>
        <w:bottom w:val="none" w:sz="0" w:space="0" w:color="auto"/>
        <w:right w:val="none" w:sz="0" w:space="0" w:color="auto"/>
      </w:divBdr>
    </w:div>
    <w:div w:id="20095596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oi.org/10.1007/s10584-014-1100-9" TargetMode="External"/><Relationship Id="rId3" Type="http://schemas.openxmlformats.org/officeDocument/2006/relationships/settings" Target="settings.xml"/><Relationship Id="rId21" Type="http://schemas.openxmlformats.org/officeDocument/2006/relationships/hyperlink" Target="https://doi.org/10.1007/s10346-007-0112-1" TargetMode="Externa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i.org/10.1002/2017EF000715"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doi.org/10.1144/qjegh.35.1.61" TargetMode="External"/><Relationship Id="rId29" Type="http://schemas.openxmlformats.org/officeDocument/2006/relationships/hyperlink" Target="https://doi.org/10.1029/2011JD016048"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hyperlink" Target="https://doi.org/10.1007/978-3-030-24568-9_1" TargetMode="External"/><Relationship Id="rId32"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doi.org/10.1175/BAMS-D-14-00283.1" TargetMode="External"/><Relationship Id="rId28" Type="http://schemas.openxmlformats.org/officeDocument/2006/relationships/hyperlink" Target="https://doi.org/10.1016/j.atmosres.2011.10.021" TargetMode="External"/><Relationship Id="rId10" Type="http://schemas.microsoft.com/office/2018/08/relationships/commentsExtensible" Target="commentsExtensible.xml"/><Relationship Id="rId19" Type="http://schemas.openxmlformats.org/officeDocument/2006/relationships/hyperlink" Target="https://doi.org/10.1175/1525-7541(2003)004%3c1147:TVGPCP%3e2.0.CO;2"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hyperlink" Target="https://doi.org/10.1175/BAMS-D-13-00164.1" TargetMode="External"/><Relationship Id="rId27" Type="http://schemas.openxmlformats.org/officeDocument/2006/relationships/hyperlink" Target="https://doi.org/10.1002/2017RG000574" TargetMode="External"/><Relationship Id="rId30" Type="http://schemas.openxmlformats.org/officeDocument/2006/relationships/hyperlink" Target="https://doi.org/10.1175/BAMS-D-14-00174.1" TargetMode="Externa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297</TotalTime>
  <Pages>1</Pages>
  <Words>4474</Words>
  <Characters>25507</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A multi-sensor evaluation of precipitation uncertainty for landslide-triggering storm events</vt:lpstr>
    </vt:vector>
  </TitlesOfParts>
  <Company/>
  <LinksUpToDate>false</LinksUpToDate>
  <CharactersWithSpaces>29922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multi-sensor evaluation of precipitation uncertainty for landslide-triggering storm events</dc:title>
  <dc:creator>Elsa Culler;Andrew Badger;Toby Minear;Kristy Tiampo;Ben Livneh</dc:creator>
  <cp:keywords/>
  <cp:lastModifiedBy>Elsa Star Culler</cp:lastModifiedBy>
  <cp:revision>4</cp:revision>
  <dcterms:created xsi:type="dcterms:W3CDTF">2020-11-14T15:02:00Z</dcterms:created>
  <dcterms:modified xsi:type="dcterms:W3CDTF">2020-11-14T20:00:00Z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Rainfall-triggered landslides result in numerous casualties and extensive damage each year in populated mountainous regions. There are many sources of uncertainty that present challenges to skillful predictions and therefore effective mitigation of these </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hydromet.bib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eqLabels">
    <vt:lpwstr>arabic</vt:lpwstr>
  </property>
  <property fmtid="{D5CDD505-2E9C-101B-9397-08002B2CF9AE}" pid="16" name="eqnPrefix">
    <vt:lpwstr/>
  </property>
  <property fmtid="{D5CDD505-2E9C-101B-9397-08002B2CF9AE}" pid="17" name="eqnPrefixTemplate">
    <vt:lpwstr>p i</vt:lpwstr>
  </property>
  <property fmtid="{D5CDD505-2E9C-101B-9397-08002B2CF9AE}" pid="18" name="figLabels">
    <vt:lpwstr>arabic</vt:lpwstr>
  </property>
  <property fmtid="{D5CDD505-2E9C-101B-9397-08002B2CF9AE}" pid="19" name="figPrefix">
    <vt:lpwstr/>
  </property>
  <property fmtid="{D5CDD505-2E9C-101B-9397-08002B2CF9AE}" pid="20" name="figPrefixTemplate">
    <vt:lpwstr>p i</vt:lpwstr>
  </property>
  <property fmtid="{D5CDD505-2E9C-101B-9397-08002B2CF9AE}" pid="21" name="figureTemplate">
    <vt:lpwstr>figureTitle ititleDelim t</vt:lpwstr>
  </property>
  <property fmtid="{D5CDD505-2E9C-101B-9397-08002B2CF9AE}" pid="22" name="figureTitle">
    <vt:lpwstr>Figure</vt:lpwstr>
  </property>
  <property fmtid="{D5CDD505-2E9C-101B-9397-08002B2CF9AE}" pid="23" name="lastDelim">
    <vt:lpwstr>, </vt:lpwstr>
  </property>
  <property fmtid="{D5CDD505-2E9C-101B-9397-08002B2CF9AE}" pid="24" name="linkReferences">
    <vt:lpwstr>False</vt:lpwstr>
  </property>
  <property fmtid="{D5CDD505-2E9C-101B-9397-08002B2CF9AE}" pid="25" name="listingTemplate">
    <vt:lpwstr>listingTitle ititleDelim t</vt:lpwstr>
  </property>
  <property fmtid="{D5CDD505-2E9C-101B-9397-08002B2CF9AE}" pid="26" name="listingTitle">
    <vt:lpwstr>Listing</vt:lpwstr>
  </property>
  <property fmtid="{D5CDD505-2E9C-101B-9397-08002B2CF9AE}" pid="27" name="listings">
    <vt:lpwstr>False</vt:lpwstr>
  </property>
  <property fmtid="{D5CDD505-2E9C-101B-9397-08002B2CF9AE}" pid="28" name="lofTitle">
    <vt:lpwstr>List of Figures</vt:lpwstr>
  </property>
  <property fmtid="{D5CDD505-2E9C-101B-9397-08002B2CF9AE}" pid="29" name="lolTitle">
    <vt:lpwstr>List of Listings</vt:lpwstr>
  </property>
  <property fmtid="{D5CDD505-2E9C-101B-9397-08002B2CF9AE}" pid="30" name="lotTitle">
    <vt:lpwstr>List of Tables</vt:lpwstr>
  </property>
  <property fmtid="{D5CDD505-2E9C-101B-9397-08002B2CF9AE}" pid="31" name="lstLabels">
    <vt:lpwstr>arabic</vt:lpwstr>
  </property>
  <property fmtid="{D5CDD505-2E9C-101B-9397-08002B2CF9AE}" pid="32" name="lstPrefix">
    <vt:lpwstr/>
  </property>
  <property fmtid="{D5CDD505-2E9C-101B-9397-08002B2CF9AE}" pid="33" name="lstPrefixTemplate">
    <vt:lpwstr>p i</vt:lpwstr>
  </property>
  <property fmtid="{D5CDD505-2E9C-101B-9397-08002B2CF9AE}" pid="34" name="nameInLink">
    <vt:lpwstr>False</vt:lpwstr>
  </property>
  <property fmtid="{D5CDD505-2E9C-101B-9397-08002B2CF9AE}" pid="35" name="numberSections">
    <vt:lpwstr>False</vt:lpwstr>
  </property>
  <property fmtid="{D5CDD505-2E9C-101B-9397-08002B2CF9AE}" pid="36" name="output">
    <vt:lpwstr/>
  </property>
  <property fmtid="{D5CDD505-2E9C-101B-9397-08002B2CF9AE}" pid="37" name="pairDelim">
    <vt:lpwstr>, </vt:lpwstr>
  </property>
  <property fmtid="{D5CDD505-2E9C-101B-9397-08002B2CF9AE}" pid="38" name="rangeDelim">
    <vt:lpwstr>-</vt:lpwstr>
  </property>
  <property fmtid="{D5CDD505-2E9C-101B-9397-08002B2CF9AE}" pid="39" name="refDelim">
    <vt:lpwstr>, </vt:lpwstr>
  </property>
  <property fmtid="{D5CDD505-2E9C-101B-9397-08002B2CF9AE}" pid="40" name="refIndexTemplate">
    <vt:lpwstr>isuf</vt:lpwstr>
  </property>
  <property fmtid="{D5CDD505-2E9C-101B-9397-08002B2CF9AE}" pid="41" name="secHeaderDelim">
    <vt:lpwstr> </vt:lpwstr>
  </property>
  <property fmtid="{D5CDD505-2E9C-101B-9397-08002B2CF9AE}" pid="42" name="secHeaderTemplate">
    <vt:lpwstr>isecHeaderDelimt</vt:lpwstr>
  </property>
  <property fmtid="{D5CDD505-2E9C-101B-9397-08002B2CF9AE}" pid="43" name="secLabels">
    <vt:lpwstr>arabic</vt:lpwstr>
  </property>
  <property fmtid="{D5CDD505-2E9C-101B-9397-08002B2CF9AE}" pid="44" name="secPrefix">
    <vt:lpwstr/>
  </property>
  <property fmtid="{D5CDD505-2E9C-101B-9397-08002B2CF9AE}" pid="45" name="secPrefixTemplate">
    <vt:lpwstr>p i</vt:lpwstr>
  </property>
  <property fmtid="{D5CDD505-2E9C-101B-9397-08002B2CF9AE}" pid="46" name="sectionsDepth">
    <vt:lpwstr>0</vt:lpwstr>
  </property>
  <property fmtid="{D5CDD505-2E9C-101B-9397-08002B2CF9AE}" pid="47" name="subfigGrid">
    <vt:lpwstr>False</vt:lpwstr>
  </property>
  <property fmtid="{D5CDD505-2E9C-101B-9397-08002B2CF9AE}" pid="48" name="subfigLabels">
    <vt:lpwstr>alpha a</vt:lpwstr>
  </property>
  <property fmtid="{D5CDD505-2E9C-101B-9397-08002B2CF9AE}" pid="49" name="subfigureChildTemplate">
    <vt:lpwstr>i</vt:lpwstr>
  </property>
  <property fmtid="{D5CDD505-2E9C-101B-9397-08002B2CF9AE}" pid="50" name="subfigureRefIndexTemplate">
    <vt:lpwstr>isuf (s)</vt:lpwstr>
  </property>
  <property fmtid="{D5CDD505-2E9C-101B-9397-08002B2CF9AE}" pid="51" name="subfigureTemplate">
    <vt:lpwstr>figureTitle ititleDelim t. ccs</vt:lpwstr>
  </property>
  <property fmtid="{D5CDD505-2E9C-101B-9397-08002B2CF9AE}" pid="52" name="tableEqns">
    <vt:lpwstr>False</vt:lpwstr>
  </property>
  <property fmtid="{D5CDD505-2E9C-101B-9397-08002B2CF9AE}" pid="53" name="tableTemplate">
    <vt:lpwstr>tableTitle ititleDelim t</vt:lpwstr>
  </property>
  <property fmtid="{D5CDD505-2E9C-101B-9397-08002B2CF9AE}" pid="54" name="tableTitle">
    <vt:lpwstr>Table</vt:lpwstr>
  </property>
  <property fmtid="{D5CDD505-2E9C-101B-9397-08002B2CF9AE}" pid="55" name="tblLabels">
    <vt:lpwstr>arabic</vt:lpwstr>
  </property>
  <property fmtid="{D5CDD505-2E9C-101B-9397-08002B2CF9AE}" pid="56" name="tblPrefix">
    <vt:lpwstr/>
  </property>
  <property fmtid="{D5CDD505-2E9C-101B-9397-08002B2CF9AE}" pid="57" name="tblPrefixTemplate">
    <vt:lpwstr>p i</vt:lpwstr>
  </property>
  <property fmtid="{D5CDD505-2E9C-101B-9397-08002B2CF9AE}" pid="58" name="titleDelim">
    <vt:lpwstr>:</vt:lpwstr>
  </property>
</Properties>
</file>