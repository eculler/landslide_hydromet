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7F3E34" w14:textId="77777777" w:rsidR="00270EF3" w:rsidRDefault="006776F0">
      <w:pPr>
        <w:pStyle w:val="Title"/>
      </w:pPr>
      <w:bookmarkStart w:id="0" w:name="_GoBack"/>
      <w:bookmarkEnd w:id="0"/>
      <w:r>
        <w:t>A multi-sensor evaluation of precipitation uncertainty for landslide-triggering storm events</w:t>
      </w:r>
    </w:p>
    <w:p w14:paraId="5B823FEF" w14:textId="77777777" w:rsidR="00270EF3" w:rsidRDefault="006776F0">
      <w:pPr>
        <w:pStyle w:val="Author"/>
      </w:pPr>
      <w:r>
        <w:t>Elsa Culler</w:t>
      </w:r>
    </w:p>
    <w:p w14:paraId="2EDB9528" w14:textId="77777777" w:rsidR="00270EF3" w:rsidRDefault="006776F0">
      <w:pPr>
        <w:pStyle w:val="Author"/>
      </w:pPr>
      <w:r>
        <w:t>Andrew Badger</w:t>
      </w:r>
    </w:p>
    <w:p w14:paraId="38F5F77F" w14:textId="77777777" w:rsidR="00270EF3" w:rsidRDefault="006776F0">
      <w:pPr>
        <w:pStyle w:val="Author"/>
      </w:pPr>
      <w:r>
        <w:t>Toby Minear</w:t>
      </w:r>
    </w:p>
    <w:p w14:paraId="4F24A66B" w14:textId="77777777" w:rsidR="00270EF3" w:rsidRDefault="006776F0">
      <w:pPr>
        <w:pStyle w:val="Author"/>
      </w:pPr>
      <w:r>
        <w:t>Kristy Tiampo</w:t>
      </w:r>
    </w:p>
    <w:p w14:paraId="4C112432" w14:textId="77777777" w:rsidR="00270EF3" w:rsidRDefault="006776F0">
      <w:pPr>
        <w:pStyle w:val="Author"/>
      </w:pPr>
      <w:r>
        <w:t>Ben Livneh</w:t>
      </w:r>
    </w:p>
    <w:p w14:paraId="48A67D63" w14:textId="77777777" w:rsidR="00270EF3" w:rsidRDefault="006776F0">
      <w:pPr>
        <w:pStyle w:val="Abstract"/>
      </w:pPr>
      <w:r>
        <w:t>Extreme precipitation can have profound consequences for communities, resulting in flooding and rainfall-triggered landslides, causing casualties and extensive damage each year. A key challenge to understanding and predicting these natural hazards comes from uncertainties in the depth and intensity of precipitation preceding the landslide event. Practitioners and researchers must select among a wide range of precipitation products, often with little guidance. Here we investigate the degree of precipitation uncertainty across multiple precipitation products for a large set of landslide-triggering storm events and assess the impact of uncertainties on predicted landslide probability using published intensity-duration thresholds. First, we compare the average intensity, peak intensity at the smallest interval available, duration and NOAA Atlas return periods of the landslide-triggering storms, at 257 landslide locations across the continental US and Canada. Precipitation data are taken from five products that cover disparate measurement methods: near real-time and post-processed satellite (Global Precipitation Mission IMERG Early and Final calibrated precipitation), radar (Multi-Radar Multi-Sensor gauge bias-corrected precipitation), gauge (North American Land Data Assimilation System v. 2 Forcing precipitation), and numerical weather prediction (High-Resolution Rapid Refresh real-time precipitation). These products also cover a range of spatial and temporal resolutions as well as spatial extent and real-time or near real-time availability. Landslide-triggering precipitation was found to vary extensively on the basis of the measurement source with the depth of individual storm events diverging by as much as 247 mm with an average range of 38 mm. Peak intensity measurements, which is also potentially influential in triggering landslides, were also highly variable with an average range of 8.8 mm/hr and at times as much as 72 mm/hr. Next, we compare the intensity and duration of storms at landslide sites to existing published Intensity-Duration Thresholds to determine which products achieve the highest Equitable Threat Score for landslide predictions using these existing models. Finally, we discuss the implications of precipitation uncertainty in the context of real-time landslide predictions, to provide guidance for practitioners and researchers on strengths and weaknesses of different products and approaches.</w:t>
      </w:r>
    </w:p>
    <w:p w14:paraId="36251608" w14:textId="77777777" w:rsidR="00270EF3" w:rsidRDefault="006776F0">
      <w:pPr>
        <w:pStyle w:val="Heading1"/>
      </w:pPr>
      <w:bookmarkStart w:id="1" w:name="introduction"/>
      <w:r>
        <w:t>Introduction</w:t>
      </w:r>
      <w:bookmarkEnd w:id="1"/>
    </w:p>
    <w:p w14:paraId="47CB0D4B" w14:textId="77777777" w:rsidR="00270EF3" w:rsidRDefault="006776F0">
      <w:pPr>
        <w:pStyle w:val="FirstParagraph"/>
      </w:pPr>
      <w:r>
        <w:t xml:space="preserve">In spite of the destructive nature of landslides, these events remain challenging to forecast (Kirschbaum and Stanley 2018). There are many sources of uncertainty that contribute to poor landslide predictions such as soil property, vegetation, and anthropogenic modifications to surface and subsurface soil structure. Perhaps the largest source of uncertainty in landslide probability estimates, is hydrologic uncertainty, here defined as uncertainty in the depth and intensity of liquid precipitation leading up to the event (Chowdhury and Flentje 2002). A confounding factor is the wide range precipitation </w:t>
      </w:r>
      <w:r>
        <w:lastRenderedPageBreak/>
        <w:t>datasets ranging from in situ observations, ground-based radar and remotely sensed retrievals. The goal of this analysis is to investigate the role of precipitation uncertainty and subsequently the uncertainty in landslide risks. A greater understanding areas of relative agreement and divergence across products may provide guidance to practitioners and researchers choosing precipitation products for studying landslides.</w:t>
      </w:r>
    </w:p>
    <w:p w14:paraId="53C9CEA9" w14:textId="77777777" w:rsidR="00270EF3" w:rsidRDefault="006776F0">
      <w:pPr>
        <w:pStyle w:val="Heading2"/>
      </w:pPr>
      <w:bookmarkStart w:id="2" w:name="precipitation-sensors-and-estimates"/>
      <w:r>
        <w:t>Precipitation sensors and estimates</w:t>
      </w:r>
      <w:bookmarkEnd w:id="2"/>
    </w:p>
    <w:p w14:paraId="000A1020" w14:textId="77777777" w:rsidR="00270EF3" w:rsidRDefault="006776F0">
      <w:pPr>
        <w:pStyle w:val="FirstParagraph"/>
      </w:pPr>
      <w:r>
        <w:t>The precipitation products chosen for this inter-comparison represent three broad categories of precipitation measurements as their primary component: precipitation gauges, ground-based radar, and microwave satellite. Precipitation gauges operate by periodically measuring how much precipitation has landed in a bucket. Their main strength is they directly measure the amount of water that lands in the bucket, but nonetheless they suffer from spatial and temporal inconsistencies as a result of wind (Pollock et al. 2018), instrument design (Duchon, Fiebrich, and Grimsley 2014; Duchon and Biddle 2010), poor instrument placement (Vose et al. 2014), lack representativeness of the surrounding area, and global sensor density (Kidd et al. 2017). Ground-based radar can detect precipitation based on propagation and backscatter of radar, and therefore can detect variation in precipitation potentially hundreds of kilometers away. Like any indirect measurement of precipitation, radar must convert the radar signal to precipitation volume and to remove the influence of other objects from buildings or insects in the radar’s path (Fornasiero et al., n.d.; Bousquet and Smull 2003; Nikahd, Hashim, and Nazemosadat 2016). Most ground-based radars use multiple bands of radar and multiple polarities in order to compute the raindrop shape and size distributions used in the processing, which is an advantage of ground-based radar over many satellite sensors (Chandrasekar et al. 2008). Satellites can use any of a number of sensors to detect precipitation including active and passive microwave, infrared, radar, or any combination, and they can also be deployed in geostationary or low Earth orbits that cover particular regions at particular intervals. The key advantage of satellite-based precipitation measurements is that unlike ground-based sensors they can provide frequent, spatially homogenous, global precipitation measurements, although typically multiple satellites are required to develop such a product (Tapiador et al. 2012). However, since each type of satellite-based sensor has its own set of strengths and weaknesses that are beyond the scope of this study, many of the challenges of satellite-based precipitation measurement are related to sensor calibration, bias-correction relative to ground-based measurements (Ebert 2007), and the development of algorithms for merging measurements from diverse sources (Huffman et al. 2007).</w:t>
      </w:r>
    </w:p>
    <w:p w14:paraId="1D19503A" w14:textId="77777777" w:rsidR="00270EF3" w:rsidRDefault="006776F0">
      <w:pPr>
        <w:pStyle w:val="Heading2"/>
      </w:pPr>
      <w:bookmarkStart w:id="3" w:name="X5b39674c65a10e0417a9f2ab668152b7e3ebc1c"/>
      <w:r>
        <w:t>Precipitation datasets for forecasting or nowcasting landslides</w:t>
      </w:r>
      <w:bookmarkEnd w:id="3"/>
    </w:p>
    <w:p w14:paraId="6F27882D" w14:textId="77777777" w:rsidR="00270EF3" w:rsidRDefault="006776F0">
      <w:pPr>
        <w:pStyle w:val="FirstParagraph"/>
      </w:pPr>
      <w:r>
        <w:t>Though precipitation measurements have been compared on the basis of any number of metrics in prior studies ranging from annual totals to the largest number of consecutive dry days, in this study the choice of metrics was guided by what might be useful to researchers and practitioners interested in forecasting and responding to rainfall-triggered landslides.</w:t>
      </w:r>
    </w:p>
    <w:p w14:paraId="5AA01C49" w14:textId="77777777" w:rsidR="00270EF3" w:rsidRDefault="006776F0">
      <w:pPr>
        <w:pStyle w:val="BodyText"/>
      </w:pPr>
      <w:r>
        <w:t xml:space="preserve">While some landslides are triggered by short, intense precipitation events, others are triggered by the complete saturation of the soil column that occurs over a longer period of </w:t>
      </w:r>
      <w:r>
        <w:lastRenderedPageBreak/>
        <w:t>time (Cannon and Gartner 2005). However, in both of these cases the triggering event occurs over the course of hours or days rather than months or years, and for some landslides the critical time period may be less than an hour of intense rainfall. As a result, we selected precipitation products with hourly or finer temporal resolution (see sec. 2.2) and evaluated them over individual storm events. Satellite products tend to capture the higher-intensity precipitation (Sun et al. 2018) that can be key in triggering landslides. This may be due to the measurement method or the generally higher temporal resolution of satellite products.</w:t>
      </w:r>
    </w:p>
    <w:p w14:paraId="4B69F2C3" w14:textId="77777777" w:rsidR="00270EF3" w:rsidRDefault="006776F0">
      <w:pPr>
        <w:pStyle w:val="BodyText"/>
      </w:pPr>
      <w:r>
        <w:t>When precipitation is used to provide warning systems or guide recovery efforts from landslides, it is important to be able to provide that information in a timely manner (Kirschbaum et al. 2012). Low latency is therefore vital in a precipitation product used to forecast or nowcast landslides. This study also will assess whether the low latency comes at a cost relative to landslide forecasting skill for the selected products.</w:t>
      </w:r>
    </w:p>
    <w:p w14:paraId="3A92FF4D" w14:textId="77777777" w:rsidR="00270EF3" w:rsidRDefault="006776F0">
      <w:pPr>
        <w:pStyle w:val="BodyText"/>
      </w:pPr>
      <w:r>
        <w:t>Finally, many precipitation products struggle in mountainous regions (Sun et al. 2018), precisely where landslides are most likely to occur due to higher slopes. This study includes an analysis in the spatial variation in performance to assess the role of topography in the results.</w:t>
      </w:r>
    </w:p>
    <w:p w14:paraId="34590C5B" w14:textId="77777777" w:rsidR="00270EF3" w:rsidRDefault="006776F0">
      <w:pPr>
        <w:pStyle w:val="Heading2"/>
      </w:pPr>
      <w:bookmarkStart w:id="4" w:name="precipitation-product-comparisons"/>
      <w:r>
        <w:t>Precipitation product comparisons</w:t>
      </w:r>
      <w:bookmarkEnd w:id="4"/>
    </w:p>
    <w:p w14:paraId="573BE1AA" w14:textId="77777777" w:rsidR="00270EF3" w:rsidRDefault="006776F0">
      <w:pPr>
        <w:pStyle w:val="FirstParagraph"/>
      </w:pPr>
      <w:r>
        <w:t>Sun et al. (2018) reviewed 30 gauge-based, satellite-based, and reanalysis global precipitation products, comparing annual precipitation estimates, 90th percentile of daily precipitation, systematic and random error for daily precipitation, and regional differences in performance. They found a great deal of variability even within the same class of product (e.g. a deviation of 300 mm in annual precipitation for some). They conclude that cross validating across multiple datasets is crucial to account for errors, and that the placement and density of gauges accounts for many of the errors in gauge-based or gauge-corrected products.</w:t>
      </w:r>
    </w:p>
    <w:p w14:paraId="2F4D1219" w14:textId="77777777" w:rsidR="00270EF3" w:rsidRDefault="006776F0">
      <w:pPr>
        <w:pStyle w:val="BodyText"/>
      </w:pPr>
      <w:r>
        <w:t>Adler et al. (2001) similarly analyzed 31 gauge-based, satellite-based, model-based, and climatological datasets, comparing monthly precipitation, precipitation by latitude, and inter-annual change. They found that ‘quasi-standard’ products, e.g. those like the Global Precipitation Measurement mission (GPM) (Hou et al. 2014) that have undergone substantial testing, perform better. Additionally, they found that products incorporating both in situ and satellite information (e.g. the Global Precipitation Climatology Project [GPCP] (Adler et al. 2003)) perform better than products based on a single data source.</w:t>
      </w:r>
    </w:p>
    <w:p w14:paraId="3ABC0CAB" w14:textId="77777777" w:rsidR="00270EF3" w:rsidRDefault="006776F0">
      <w:pPr>
        <w:pStyle w:val="Heading2"/>
      </w:pPr>
      <w:bookmarkStart w:id="5" w:name="X2fc9c429eaf7ed69bec736ca54cb47ec70ec78e"/>
      <w:r>
        <w:t>Inter-comparison of extreme precipitation</w:t>
      </w:r>
      <w:bookmarkEnd w:id="5"/>
    </w:p>
    <w:p w14:paraId="5B3ECFD1" w14:textId="77777777" w:rsidR="00270EF3" w:rsidRDefault="006776F0">
      <w:pPr>
        <w:pStyle w:val="FirstParagraph"/>
      </w:pPr>
      <w:r>
        <w:t xml:space="preserve">Fewer studies comparing extreme precipitation exist (Amitai et al. 2012; Manzanas et al. 2014; Hashmi, Shamseldin, and Melville 2011; Tryhorn and DeGaetano 2011), primarily looking at extreme precipitation indicators like 90th percentile precipitation, extreme one-day precipitation and maximum number of consecutive wet days. These measures are meant to capture large storms that happen on at least an annual basis rather than storms that rise to the level of a natural disaster (Sun et al. 2018; Manzanas et al. 2014). Because this study is focusing on rainfall-triggered landslides, it will focus instead on the total storm </w:t>
      </w:r>
      <w:r>
        <w:lastRenderedPageBreak/>
        <w:t>depth, duration, average intensity, and peak intensity of precipitation events known to precede landslides in North America.</w:t>
      </w:r>
    </w:p>
    <w:p w14:paraId="13B75AA6" w14:textId="77777777" w:rsidR="00270EF3" w:rsidRDefault="006776F0">
      <w:pPr>
        <w:pStyle w:val="Heading2"/>
      </w:pPr>
      <w:bookmarkStart w:id="6" w:name="X90e6ddd40066b5a79a1b86b13efe967e42aa3fa"/>
      <w:r>
        <w:t>Intensity-Duration Thresholds for landslide prediction</w:t>
      </w:r>
      <w:bookmarkEnd w:id="6"/>
    </w:p>
    <w:p w14:paraId="7C1D3DFC" w14:textId="77777777" w:rsidR="00270EF3" w:rsidRDefault="006776F0">
      <w:pPr>
        <w:pStyle w:val="FirstParagraph"/>
      </w:pPr>
      <w:r>
        <w:t>Intensity-Duration Thresholds are a type of single-parameter statistical model used for landslide early warning systems, where rainstorms above the curve are predicted to cause landslides (Scheevel et al. 2017). The curves are typically valid in a particular region or climate and for a range of durations based on the training data (Guzzetti et al. 2008). This study will use a selection of power-law Intensity-Duration Thresholds from those included in a review by Guzzetti et al. (2008) to preliminarily compare the suitability of precipitation measurements from different sources for providing early warning or near-real time support to disaster response organizations.</w:t>
      </w:r>
    </w:p>
    <w:p w14:paraId="08DFE8C8" w14:textId="77777777" w:rsidR="00270EF3" w:rsidRDefault="006776F0">
      <w:pPr>
        <w:pStyle w:val="BodyText"/>
      </w:pPr>
      <w:r>
        <w:t>Given the wide-ranging issues associated with precipitation observations cited above, as well as the importance of understanding and anticipating landslide events, this study presents a multi-product, multi-site analysis to understand landslide-triggering storms. We thereby address a gap in the literature when it comes to evaluating extreme precipitation through the lens of natural hazards. This work furthers the analysis by Rossi et al. (2017) who compared gauge and satellite precipitation for the purposes of landslide modeling by additionally including a ground-based radar product and by singling out observations preceding specific landslide events.</w:t>
      </w:r>
    </w:p>
    <w:p w14:paraId="10F1FA6E" w14:textId="77777777" w:rsidR="00270EF3" w:rsidRDefault="006776F0">
      <w:pPr>
        <w:pStyle w:val="BodyText"/>
      </w:pPr>
      <w:r>
        <w:t>In sec. 2, we will discuss landslide site and precipitation product selection, followed by procedures for splitting precipitation into storms and the metrics used in the comparison. Sec. 3 begins with the cumulative precipitation over the 30-days preceding the landslide for 5 characteristic example sites. Next, we compare each product using storm characteristics of total depth, duration, total intensity, peak intensity, and return period. To test whether peak intensity might be accounting for low return period storms causing landslides, we compare the two. Finally, we use established intensity-duration thresholds to test which products have the best separation between landslides and other rainfall, comparing the hit ratio and the false alarm ratio for each product and threshold.</w:t>
      </w:r>
    </w:p>
    <w:p w14:paraId="2E210329" w14:textId="77777777" w:rsidR="00270EF3" w:rsidRDefault="006776F0">
      <w:pPr>
        <w:pStyle w:val="Heading1"/>
      </w:pPr>
      <w:bookmarkStart w:id="7" w:name="sec:methods"/>
      <w:r>
        <w:t>Methods</w:t>
      </w:r>
      <w:bookmarkEnd w:id="7"/>
    </w:p>
    <w:p w14:paraId="43831463" w14:textId="461A8F8A" w:rsidR="00270EF3" w:rsidRDefault="00FA0396">
      <w:pPr>
        <w:pStyle w:val="FirstParagraph"/>
      </w:pPr>
      <w:ins w:id="8" w:author="Ben Livneh" w:date="2020-11-15T13:36:00Z">
        <w:r>
          <w:t xml:space="preserve">The overall goals of the methods are to evaluate </w:t>
        </w:r>
      </w:ins>
      <w:del w:id="9" w:author="Ben Livneh" w:date="2020-11-15T13:33:00Z">
        <w:r w:rsidR="006776F0" w:rsidDel="007C3111">
          <w:delText>For this study we compared the p</w:delText>
        </w:r>
      </w:del>
      <w:ins w:id="10" w:author="Ben Livneh" w:date="2020-11-15T13:36:00Z">
        <w:r>
          <w:t>p</w:t>
        </w:r>
      </w:ins>
      <w:r w:rsidR="006776F0">
        <w:t xml:space="preserve">recipitation </w:t>
      </w:r>
      <w:ins w:id="11" w:author="Ben Livneh" w:date="2020-11-15T13:35:00Z">
        <w:r w:rsidR="007C3111">
          <w:t xml:space="preserve">characteristics </w:t>
        </w:r>
      </w:ins>
      <w:del w:id="12" w:author="Ben Livneh" w:date="2020-11-15T13:36:00Z">
        <w:r w:rsidR="006776F0" w:rsidDel="00FA0396">
          <w:delText xml:space="preserve">at </w:delText>
        </w:r>
      </w:del>
      <w:ins w:id="13" w:author="Ben Livneh" w:date="2020-11-15T13:36:00Z">
        <w:r>
          <w:t xml:space="preserve">at </w:t>
        </w:r>
      </w:ins>
      <w:ins w:id="14" w:author="Ben Livneh" w:date="2020-11-15T13:33:00Z">
        <w:r w:rsidR="007C3111">
          <w:t xml:space="preserve">known </w:t>
        </w:r>
      </w:ins>
      <w:r w:rsidR="006776F0">
        <w:t xml:space="preserve">landslide sites </w:t>
      </w:r>
      <w:del w:id="15" w:author="Ben Livneh" w:date="2020-11-15T13:33:00Z">
        <w:r w:rsidR="006776F0" w:rsidDel="007C3111">
          <w:delText xml:space="preserve">first </w:delText>
        </w:r>
      </w:del>
      <w:r w:rsidR="006776F0">
        <w:t xml:space="preserve">by </w:t>
      </w:r>
      <w:ins w:id="16" w:author="Ben Livneh" w:date="2020-11-15T13:37:00Z">
        <w:r>
          <w:t xml:space="preserve">first </w:t>
        </w:r>
      </w:ins>
      <w:r w:rsidR="006776F0">
        <w:t xml:space="preserve">examining </w:t>
      </w:r>
      <w:ins w:id="17" w:author="Ben Livneh" w:date="2020-11-15T13:37:00Z">
        <w:r>
          <w:t xml:space="preserve">the features of triggering </w:t>
        </w:r>
      </w:ins>
      <w:del w:id="18" w:author="Ben Livneh" w:date="2020-11-15T13:34:00Z">
        <w:r w:rsidR="006776F0" w:rsidDel="007C3111">
          <w:delText>trends in the</w:delText>
        </w:r>
      </w:del>
      <w:del w:id="19" w:author="Ben Livneh" w:date="2020-11-15T13:37:00Z">
        <w:r w:rsidR="006776F0" w:rsidDel="00FA0396">
          <w:delText xml:space="preserve"> variability </w:delText>
        </w:r>
      </w:del>
      <w:del w:id="20" w:author="Ben Livneh" w:date="2020-11-15T13:34:00Z">
        <w:r w:rsidR="006776F0" w:rsidDel="007C3111">
          <w:delText>and bias of landslide-triggering</w:delText>
        </w:r>
      </w:del>
      <w:del w:id="21" w:author="Ben Livneh" w:date="2020-11-15T13:37:00Z">
        <w:r w:rsidR="006776F0" w:rsidDel="00FA0396">
          <w:delText xml:space="preserve"> </w:delText>
        </w:r>
      </w:del>
      <w:r w:rsidR="006776F0">
        <w:t>storm</w:t>
      </w:r>
      <w:ins w:id="22" w:author="Ben Livneh" w:date="2020-11-15T13:37:00Z">
        <w:r>
          <w:t xml:space="preserve">s and then subsequently comparing precipitation estimates </w:t>
        </w:r>
      </w:ins>
      <w:del w:id="23" w:author="Ben Livneh" w:date="2020-11-15T13:37:00Z">
        <w:r w:rsidR="006776F0" w:rsidDel="00FA0396">
          <w:delText xml:space="preserve"> </w:delText>
        </w:r>
      </w:del>
      <w:del w:id="24" w:author="Ben Livneh" w:date="2020-11-15T13:35:00Z">
        <w:r w:rsidR="006776F0" w:rsidDel="007C3111">
          <w:delText xml:space="preserve">characteristics </w:delText>
        </w:r>
      </w:del>
      <w:ins w:id="25" w:author="Ben Livneh" w:date="2020-11-15T13:35:00Z">
        <w:r w:rsidR="007C3111">
          <w:t>in the context of published intensity-duration</w:t>
        </w:r>
      </w:ins>
      <w:del w:id="26" w:author="Ben Livneh" w:date="2020-11-15T13:34:00Z">
        <w:r w:rsidR="006776F0" w:rsidDel="007C3111">
          <w:delText xml:space="preserve">relative </w:delText>
        </w:r>
      </w:del>
      <w:del w:id="27" w:author="Ben Livneh" w:date="2020-11-15T13:35:00Z">
        <w:r w:rsidR="006776F0" w:rsidDel="007C3111">
          <w:delText>to other measurement and then by computing the skill of several established</w:delText>
        </w:r>
      </w:del>
      <w:r w:rsidR="006776F0">
        <w:t xml:space="preserve"> models </w:t>
      </w:r>
      <w:del w:id="28" w:author="Ben Livneh" w:date="2020-11-15T13:35:00Z">
        <w:r w:rsidR="006776F0" w:rsidDel="007C3111">
          <w:delText>in predicting</w:delText>
        </w:r>
      </w:del>
      <w:ins w:id="29" w:author="Ben Livneh" w:date="2020-11-15T13:35:00Z">
        <w:r w:rsidR="007C3111">
          <w:t>of</w:t>
        </w:r>
      </w:ins>
      <w:r w:rsidR="006776F0">
        <w:t xml:space="preserve"> landslides </w:t>
      </w:r>
      <w:del w:id="30" w:author="Ben Livneh" w:date="2020-11-15T13:36:00Z">
        <w:r w:rsidR="006776F0" w:rsidDel="007C3111">
          <w:delText>using different precipitation products</w:delText>
        </w:r>
      </w:del>
      <w:ins w:id="31" w:author="Ben Livneh" w:date="2020-11-15T13:36:00Z">
        <w:r w:rsidR="007C3111">
          <w:t>occurence</w:t>
        </w:r>
      </w:ins>
      <w:r w:rsidR="006776F0">
        <w:t xml:space="preserve">. Rainfall-triggered landslide sites were chosen from the NASA Global Landslide Catalog </w:t>
      </w:r>
      <w:del w:id="32" w:author="Ben Livneh" w:date="2020-11-15T13:24:00Z">
        <w:r w:rsidR="006776F0" w:rsidDel="00AE4313">
          <w:delText xml:space="preserve">and </w:delText>
        </w:r>
      </w:del>
      <w:ins w:id="33" w:author="Ben Livneh" w:date="2020-11-15T13:24:00Z">
        <w:r w:rsidR="00AE4313">
          <w:t>with</w:t>
        </w:r>
      </w:ins>
      <w:ins w:id="34" w:author="Ben Livneh" w:date="2020-11-15T13:38:00Z">
        <w:r>
          <w:t xml:space="preserve"> a subset of</w:t>
        </w:r>
      </w:ins>
      <w:ins w:id="35" w:author="Ben Livneh" w:date="2020-11-15T13:24:00Z">
        <w:r w:rsidR="00AE4313">
          <w:t xml:space="preserve"> landslide locations </w:t>
        </w:r>
      </w:ins>
      <w:r w:rsidR="006776F0">
        <w:t xml:space="preserve">verified </w:t>
      </w:r>
      <w:del w:id="36" w:author="Ben Livneh" w:date="2020-11-15T13:38:00Z">
        <w:r w:rsidR="006776F0" w:rsidDel="00FA0396">
          <w:delText>where possible using</w:delText>
        </w:r>
      </w:del>
      <w:ins w:id="37" w:author="Ben Livneh" w:date="2020-11-15T13:38:00Z">
        <w:r>
          <w:t>with ancillary</w:t>
        </w:r>
      </w:ins>
      <w:r w:rsidR="006776F0">
        <w:t xml:space="preserve"> satellite imagery (see sec. 2.1). </w:t>
      </w:r>
      <w:del w:id="38" w:author="Ben Livneh" w:date="2020-11-15T13:25:00Z">
        <w:r w:rsidR="006776F0" w:rsidDel="00AE4313">
          <w:delText xml:space="preserve">Next </w:delText>
        </w:r>
      </w:del>
      <w:ins w:id="39" w:author="Ben Livneh" w:date="2020-11-15T13:25:00Z">
        <w:r w:rsidR="00AE4313">
          <w:t xml:space="preserve">For each landslide location, </w:t>
        </w:r>
      </w:ins>
      <w:del w:id="40" w:author="Ben Livneh" w:date="2020-11-15T13:38:00Z">
        <w:r w:rsidR="006776F0" w:rsidDel="00FA0396">
          <w:delText xml:space="preserve">we </w:delText>
        </w:r>
      </w:del>
      <w:del w:id="41" w:author="Ben Livneh" w:date="2020-11-15T13:24:00Z">
        <w:r w:rsidR="006776F0" w:rsidDel="00AE4313">
          <w:delText xml:space="preserve">retrieved </w:delText>
        </w:r>
      </w:del>
      <w:r w:rsidR="006776F0">
        <w:t xml:space="preserve">precipitation </w:t>
      </w:r>
      <w:ins w:id="42" w:author="Ben Livneh" w:date="2020-11-15T13:38:00Z">
        <w:r>
          <w:t xml:space="preserve">was obtained </w:t>
        </w:r>
      </w:ins>
      <w:r w:rsidR="006776F0">
        <w:t xml:space="preserve">from four different products (see sec. 2.2) </w:t>
      </w:r>
      <w:del w:id="43" w:author="Ben Livneh" w:date="2020-11-15T13:26:00Z">
        <w:r w:rsidR="006776F0" w:rsidDel="00AE4313">
          <w:delText>for the landslide locations</w:delText>
        </w:r>
      </w:del>
      <w:ins w:id="44" w:author="Ben Livneh" w:date="2020-11-15T13:25:00Z">
        <w:r w:rsidR="00AE4313">
          <w:t>and then t</w:t>
        </w:r>
      </w:ins>
      <w:del w:id="45" w:author="Ben Livneh" w:date="2020-11-15T13:25:00Z">
        <w:r w:rsidR="006776F0" w:rsidDel="00AE4313">
          <w:delText xml:space="preserve"> and the temporal domain of the study. T</w:delText>
        </w:r>
      </w:del>
      <w:r w:rsidR="006776F0">
        <w:t xml:space="preserve">he precipitation time </w:t>
      </w:r>
      <w:r w:rsidR="006776F0">
        <w:lastRenderedPageBreak/>
        <w:t xml:space="preserve">series </w:t>
      </w:r>
      <w:ins w:id="46" w:author="Ben Livneh" w:date="2020-11-15T13:38:00Z">
        <w:r>
          <w:t xml:space="preserve">were split </w:t>
        </w:r>
      </w:ins>
      <w:del w:id="47" w:author="Ben Livneh" w:date="2020-11-15T13:25:00Z">
        <w:r w:rsidR="006776F0" w:rsidDel="00AE4313">
          <w:delText xml:space="preserve">were </w:delText>
        </w:r>
      </w:del>
      <w:del w:id="48" w:author="Ben Livneh" w:date="2020-11-15T13:26:00Z">
        <w:r w:rsidR="006776F0" w:rsidDel="00AE4313">
          <w:delText xml:space="preserve">split </w:delText>
        </w:r>
      </w:del>
      <w:r w:rsidR="006776F0">
        <w:t>into individual storms</w:t>
      </w:r>
      <w:ins w:id="49" w:author="Ben Livneh" w:date="2020-11-15T13:26:00Z">
        <w:r w:rsidR="00AE4313">
          <w:t xml:space="preserve"> events</w:t>
        </w:r>
      </w:ins>
      <w:r w:rsidR="006776F0">
        <w:t xml:space="preserve">, and </w:t>
      </w:r>
      <w:ins w:id="50" w:author="Ben Livneh" w:date="2020-11-15T13:39:00Z">
        <w:r>
          <w:t xml:space="preserve">key </w:t>
        </w:r>
      </w:ins>
      <w:r w:rsidR="006776F0">
        <w:t xml:space="preserve">characteristics of total depth, duration, intensity, peak intensity, and return period </w:t>
      </w:r>
      <w:ins w:id="51" w:author="Ben Livneh" w:date="2020-11-15T13:39:00Z">
        <w:r>
          <w:t xml:space="preserve">were calculated </w:t>
        </w:r>
      </w:ins>
      <w:ins w:id="52" w:author="Ben Livneh" w:date="2020-11-15T13:32:00Z">
        <w:r w:rsidR="006463B6">
          <w:t xml:space="preserve">relative to a reference dataset </w:t>
        </w:r>
      </w:ins>
      <w:del w:id="53" w:author="Ben Livneh" w:date="2020-11-15T13:26:00Z">
        <w:r w:rsidR="006776F0" w:rsidDel="00AE4313">
          <w:delText xml:space="preserve">were calculated </w:delText>
        </w:r>
      </w:del>
      <w:r w:rsidR="006776F0">
        <w:t xml:space="preserve">(sec. 2.3). Finally, </w:t>
      </w:r>
      <w:ins w:id="54" w:author="Ben Livneh" w:date="2020-11-15T13:40:00Z">
        <w:r w:rsidR="008A72FE">
          <w:t>the storm events were plotted relative</w:t>
        </w:r>
      </w:ins>
      <w:ins w:id="55" w:author="Ben Livneh" w:date="2020-11-15T13:41:00Z">
        <w:r w:rsidR="008A72FE">
          <w:t xml:space="preserve"> to landslide</w:t>
        </w:r>
      </w:ins>
      <w:ins w:id="56" w:author="Ben Livneh" w:date="2020-11-15T13:40:00Z">
        <w:r w:rsidR="008A72FE">
          <w:t xml:space="preserve"> </w:t>
        </w:r>
      </w:ins>
      <w:r w:rsidR="006776F0">
        <w:t>intensity-duration curves</w:t>
      </w:r>
      <w:ins w:id="57" w:author="Ben Livneh" w:date="2020-11-15T13:41:00Z">
        <w:r w:rsidR="008A72FE">
          <w:t>, with</w:t>
        </w:r>
      </w:ins>
      <w:r w:rsidR="006776F0">
        <w:t xml:space="preserve"> </w:t>
      </w:r>
      <w:del w:id="58" w:author="Ben Livneh" w:date="2020-11-15T13:41:00Z">
        <w:r w:rsidR="006776F0" w:rsidDel="008A72FE">
          <w:delText xml:space="preserve">were applied and the </w:delText>
        </w:r>
      </w:del>
      <w:r w:rsidR="006776F0">
        <w:t>hit</w:t>
      </w:r>
      <w:ins w:id="59" w:author="Ben Livneh" w:date="2020-11-15T13:41:00Z">
        <w:r w:rsidR="008A72FE">
          <w:t>-</w:t>
        </w:r>
      </w:ins>
      <w:del w:id="60" w:author="Ben Livneh" w:date="2020-11-15T13:41:00Z">
        <w:r w:rsidR="006776F0" w:rsidDel="008A72FE">
          <w:delText xml:space="preserve"> </w:delText>
        </w:r>
      </w:del>
      <w:r w:rsidR="006776F0">
        <w:t>ratios and false</w:t>
      </w:r>
      <w:ins w:id="61" w:author="Ben Livneh" w:date="2020-11-15T13:41:00Z">
        <w:r w:rsidR="008A72FE">
          <w:t>-</w:t>
        </w:r>
      </w:ins>
      <w:del w:id="62" w:author="Ben Livneh" w:date="2020-11-15T13:41:00Z">
        <w:r w:rsidR="006776F0" w:rsidDel="008A72FE">
          <w:delText xml:space="preserve"> </w:delText>
        </w:r>
      </w:del>
      <w:r w:rsidR="006776F0">
        <w:t>alarm</w:t>
      </w:r>
      <w:ins w:id="63" w:author="Ben Livneh" w:date="2020-11-15T13:41:00Z">
        <w:r w:rsidR="008A72FE">
          <w:t>-</w:t>
        </w:r>
      </w:ins>
      <w:del w:id="64" w:author="Ben Livneh" w:date="2020-11-15T13:41:00Z">
        <w:r w:rsidR="006776F0" w:rsidDel="008A72FE">
          <w:delText xml:space="preserve"> </w:delText>
        </w:r>
      </w:del>
      <w:r w:rsidR="006776F0">
        <w:t xml:space="preserve">ratios </w:t>
      </w:r>
      <w:del w:id="65" w:author="Ben Livneh" w:date="2020-11-15T13:41:00Z">
        <w:r w:rsidR="006776F0" w:rsidDel="008A72FE">
          <w:delText xml:space="preserve">were </w:delText>
        </w:r>
      </w:del>
      <w:r w:rsidR="006776F0">
        <w:t>computed for each model-product combination (sec. 2.4).</w:t>
      </w:r>
    </w:p>
    <w:p w14:paraId="16B1E14D" w14:textId="4EA20D46" w:rsidR="00270EF3" w:rsidRDefault="006463B6">
      <w:pPr>
        <w:pStyle w:val="Heading2"/>
      </w:pPr>
      <w:bookmarkStart w:id="66" w:name="sec:site_selection"/>
      <w:ins w:id="67" w:author="Ben Livneh" w:date="2020-11-15T13:31:00Z">
        <w:r>
          <w:t xml:space="preserve">2.1 </w:t>
        </w:r>
      </w:ins>
      <w:r w:rsidR="006776F0">
        <w:t>Study domain and landslide site selection</w:t>
      </w:r>
      <w:bookmarkEnd w:id="66"/>
    </w:p>
    <w:p w14:paraId="411CF774" w14:textId="31B0E2A4" w:rsidR="00270EF3" w:rsidRDefault="006776F0">
      <w:pPr>
        <w:pStyle w:val="FirstParagraph"/>
      </w:pPr>
      <w:r>
        <w:t xml:space="preserve">Landslides were selected from the NASA Global Landslide Catalog (GLC) (Kirschbaum et al. 2010). </w:t>
      </w:r>
      <w:ins w:id="68" w:author="Ben Livneh" w:date="2020-11-15T14:12:00Z">
        <w:r w:rsidR="00145D11">
          <w:t>[</w:t>
        </w:r>
        <w:r w:rsidR="00145D11" w:rsidRPr="00FD3175">
          <w:rPr>
            <w:highlight w:val="yellow"/>
            <w:rPrChange w:id="69" w:author="Ben Livneh" w:date="2020-11-15T14:12:00Z">
              <w:rPr/>
            </w:rPrChange>
          </w:rPr>
          <w:t xml:space="preserve">Need to justify WHY you used the GLC and explain </w:t>
        </w:r>
        <w:commentRangeStart w:id="70"/>
        <w:r w:rsidR="00145D11" w:rsidRPr="00FD3175">
          <w:rPr>
            <w:highlight w:val="yellow"/>
            <w:rPrChange w:id="71" w:author="Ben Livneh" w:date="2020-11-15T14:12:00Z">
              <w:rPr/>
            </w:rPrChange>
          </w:rPr>
          <w:t xml:space="preserve">WHAT </w:t>
        </w:r>
      </w:ins>
      <w:commentRangeEnd w:id="70"/>
      <w:ins w:id="72" w:author="Ben Livneh" w:date="2020-11-15T14:14:00Z">
        <w:r w:rsidR="00FD3175">
          <w:rPr>
            <w:rStyle w:val="CommentReference"/>
          </w:rPr>
          <w:commentReference w:id="70"/>
        </w:r>
      </w:ins>
      <w:ins w:id="73" w:author="Ben Livneh" w:date="2020-11-15T14:12:00Z">
        <w:r w:rsidR="00145D11" w:rsidRPr="00FD3175">
          <w:rPr>
            <w:highlight w:val="yellow"/>
            <w:rPrChange w:id="74" w:author="Ben Livneh" w:date="2020-11-15T14:12:00Z">
              <w:rPr/>
            </w:rPrChange>
          </w:rPr>
          <w:t>it is</w:t>
        </w:r>
      </w:ins>
      <w:ins w:id="75" w:author="Ben Livneh" w:date="2020-11-15T14:17:00Z">
        <w:r w:rsidR="00653762">
          <w:t xml:space="preserve">—here’s an example from which you can edit: </w:t>
        </w:r>
        <w:r w:rsidR="00653762" w:rsidRPr="00653762">
          <w:t xml:space="preserve">The GLC was chosen </w:t>
        </w:r>
        <w:r w:rsidR="00653762">
          <w:t>for this study, since</w:t>
        </w:r>
        <w:r w:rsidR="00653762" w:rsidRPr="00653762">
          <w:t xml:space="preserve"> it </w:t>
        </w:r>
        <w:r w:rsidR="00653762">
          <w:t>provides</w:t>
        </w:r>
        <w:r w:rsidR="00653762" w:rsidRPr="00653762">
          <w:t xml:space="preserve"> a large sample of landslide locations </w:t>
        </w:r>
      </w:ins>
      <w:ins w:id="76" w:author="Ben Livneh" w:date="2020-11-15T14:18:00Z">
        <w:r w:rsidR="00653762">
          <w:t>useful for evaluating heavy rainfall events, etc etc. I</w:t>
        </w:r>
      </w:ins>
      <w:ins w:id="77" w:author="Ben Livneh" w:date="2020-11-15T14:17:00Z">
        <w:r w:rsidR="00653762" w:rsidRPr="00653762">
          <w:t>t</w:t>
        </w:r>
      </w:ins>
      <w:ins w:id="78" w:author="Ben Livneh" w:date="2020-11-15T14:18:00Z">
        <w:r w:rsidR="00653762">
          <w:t>’</w:t>
        </w:r>
      </w:ins>
      <w:ins w:id="79" w:author="Ben Livneh" w:date="2020-11-15T14:17:00Z">
        <w:r w:rsidR="00653762" w:rsidRPr="00653762">
          <w:t>s key limitation</w:t>
        </w:r>
      </w:ins>
      <w:ins w:id="80" w:author="Ben Livneh" w:date="2020-11-15T14:18:00Z">
        <w:r w:rsidR="00653762">
          <w:t>s</w:t>
        </w:r>
      </w:ins>
      <w:ins w:id="81" w:author="Ben Livneh" w:date="2020-11-15T14:17:00Z">
        <w:r w:rsidR="00653762" w:rsidRPr="00653762">
          <w:t xml:space="preserve"> </w:t>
        </w:r>
      </w:ins>
      <w:ins w:id="82" w:author="Ben Livneh" w:date="2020-11-15T14:18:00Z">
        <w:r w:rsidR="00653762">
          <w:t>are</w:t>
        </w:r>
      </w:ins>
      <w:ins w:id="83" w:author="Ben Livneh" w:date="2020-11-15T14:17:00Z">
        <w:r w:rsidR="00653762" w:rsidRPr="00653762">
          <w:t xml:space="preserve"> reporting</w:t>
        </w:r>
      </w:ins>
      <w:ins w:id="84" w:author="Ben Livneh" w:date="2020-11-15T14:18:00Z">
        <w:r w:rsidR="00653762">
          <w:t xml:space="preserve"> from </w:t>
        </w:r>
        <w:r w:rsidR="00653762" w:rsidRPr="00891BFE">
          <w:rPr>
            <w:highlight w:val="yellow"/>
            <w:rPrChange w:id="85" w:author="Ben Livneh" w:date="2020-11-15T14:20:00Z">
              <w:rPr/>
            </w:rPrChange>
          </w:rPr>
          <w:t>NEWS</w:t>
        </w:r>
        <w:r w:rsidR="00653762">
          <w:t>?</w:t>
        </w:r>
      </w:ins>
      <w:ins w:id="86" w:author="Ben Livneh" w:date="2020-11-15T14:19:00Z">
        <w:r w:rsidR="00653762">
          <w:t>, with only approximate location accuracies</w:t>
        </w:r>
      </w:ins>
      <w:ins w:id="87" w:author="Ben Livneh" w:date="2020-11-15T14:17:00Z">
        <w:r w:rsidR="00653762" w:rsidRPr="00653762">
          <w:t>, ranging from A to B km etc etc</w:t>
        </w:r>
      </w:ins>
      <w:ins w:id="88" w:author="Ben Livneh" w:date="2020-11-15T14:19:00Z">
        <w:r w:rsidR="00653762">
          <w:t>. I</w:t>
        </w:r>
      </w:ins>
      <w:ins w:id="89" w:author="Ben Livneh" w:date="2020-11-15T14:17:00Z">
        <w:r w:rsidR="00653762" w:rsidRPr="00653762">
          <w:t>t shares strengths and weaknesses with other regional databases (</w:t>
        </w:r>
        <w:r w:rsidR="00653762" w:rsidRPr="00891BFE">
          <w:rPr>
            <w:highlight w:val="yellow"/>
            <w:rPrChange w:id="90" w:author="Ben Livneh" w:date="2020-11-15T14:19:00Z">
              <w:rPr/>
            </w:rPrChange>
          </w:rPr>
          <w:t>include references here</w:t>
        </w:r>
        <w:r w:rsidR="00653762" w:rsidRPr="00653762">
          <w:t>). Despite these limitations, it was deemed fit for purpose for this study since the primary focus here is to compare precipitation products in the vicinity of hydrologically-triggered landslide</w:t>
        </w:r>
      </w:ins>
      <w:ins w:id="91" w:author="Ben Livneh" w:date="2020-11-15T14:19:00Z">
        <w:r w:rsidR="00891BFE">
          <w:t>s, where heavy rainfall events are likely to</w:t>
        </w:r>
      </w:ins>
      <w:ins w:id="92" w:author="Ben Livneh" w:date="2020-11-15T14:20:00Z">
        <w:r w:rsidR="00891BFE">
          <w:t xml:space="preserve"> be present</w:t>
        </w:r>
      </w:ins>
      <w:ins w:id="93" w:author="Ben Livneh" w:date="2020-11-15T14:12:00Z">
        <w:r w:rsidR="00145D11">
          <w:t xml:space="preserve">]. </w:t>
        </w:r>
      </w:ins>
      <w:del w:id="94" w:author="Ben Livneh" w:date="2020-11-15T13:54:00Z">
        <w:r w:rsidDel="00D55CB7">
          <w:delText xml:space="preserve">The </w:delText>
        </w:r>
      </w:del>
      <w:ins w:id="95" w:author="Ben Livneh" w:date="2020-11-15T13:54:00Z">
        <w:r w:rsidR="00D55CB7">
          <w:t>A compromise was reached to maximize the number of landslide locations</w:t>
        </w:r>
      </w:ins>
      <w:ins w:id="96" w:author="Ben Livneh" w:date="2020-11-15T14:20:00Z">
        <w:r w:rsidR="00891BFE">
          <w:t xml:space="preserve"> for this study</w:t>
        </w:r>
      </w:ins>
      <w:ins w:id="97" w:author="Ben Livneh" w:date="2020-11-15T13:54:00Z">
        <w:r w:rsidR="00D55CB7">
          <w:t xml:space="preserve">, while ensuring </w:t>
        </w:r>
      </w:ins>
      <w:ins w:id="98" w:author="Ben Livneh" w:date="2020-11-15T13:55:00Z">
        <w:r w:rsidR="00D55CB7">
          <w:t>quality control and data availability. The following</w:t>
        </w:r>
      </w:ins>
      <w:ins w:id="99" w:author="Ben Livneh" w:date="2020-11-15T13:54:00Z">
        <w:r w:rsidR="00D55CB7">
          <w:t xml:space="preserve"> </w:t>
        </w:r>
      </w:ins>
      <w:r>
        <w:t xml:space="preserve">selection criteria were </w:t>
      </w:r>
      <w:del w:id="100" w:author="Ben Livneh" w:date="2020-11-15T13:55:00Z">
        <w:r w:rsidDel="00D55CB7">
          <w:delText xml:space="preserve">that </w:delText>
        </w:r>
      </w:del>
      <w:ins w:id="101" w:author="Ben Livneh" w:date="2020-11-15T13:55:00Z">
        <w:r w:rsidR="00D55CB7">
          <w:t xml:space="preserve">used to </w:t>
        </w:r>
      </w:ins>
      <w:ins w:id="102" w:author="Ben Livneh" w:date="2020-11-15T14:21:00Z">
        <w:r w:rsidR="00891BFE">
          <w:t>qualify</w:t>
        </w:r>
      </w:ins>
      <w:del w:id="103" w:author="Ben Livneh" w:date="2020-11-15T14:21:00Z">
        <w:r w:rsidDel="00891BFE">
          <w:delText xml:space="preserve">the </w:delText>
        </w:r>
      </w:del>
      <w:ins w:id="104" w:author="Ben Livneh" w:date="2020-11-15T14:21:00Z">
        <w:r w:rsidR="00891BFE">
          <w:t xml:space="preserve"> </w:t>
        </w:r>
      </w:ins>
      <w:r>
        <w:t>landslide</w:t>
      </w:r>
      <w:ins w:id="105" w:author="Ben Livneh" w:date="2020-11-15T13:55:00Z">
        <w:r w:rsidR="00D55CB7">
          <w:t xml:space="preserve"> </w:t>
        </w:r>
      </w:ins>
      <w:r>
        <w:t>s</w:t>
      </w:r>
      <w:del w:id="106" w:author="Ben Livneh" w:date="2020-11-15T13:55:00Z">
        <w:r w:rsidDel="00D55CB7">
          <w:delText xml:space="preserve"> wer</w:delText>
        </w:r>
      </w:del>
      <w:ins w:id="107" w:author="Ben Livneh" w:date="2020-11-15T13:55:00Z">
        <w:r w:rsidR="00D55CB7">
          <w:t>it</w:t>
        </w:r>
      </w:ins>
      <w:r>
        <w:t>e</w:t>
      </w:r>
      <w:ins w:id="108" w:author="Ben Livneh" w:date="2020-11-15T13:55:00Z">
        <w:r w:rsidR="00D55CB7">
          <w:t>s</w:t>
        </w:r>
      </w:ins>
      <w:r>
        <w:t>:</w:t>
      </w:r>
    </w:p>
    <w:p w14:paraId="0F4DE4A0" w14:textId="5B169C6C" w:rsidR="00270EF3" w:rsidRDefault="00D55CB7">
      <w:pPr>
        <w:pStyle w:val="Compact"/>
        <w:numPr>
          <w:ilvl w:val="0"/>
          <w:numId w:val="2"/>
        </w:numPr>
      </w:pPr>
      <w:ins w:id="109" w:author="Ben Livneh" w:date="2020-11-15T13:55:00Z">
        <w:r>
          <w:t xml:space="preserve">Landslide events were reported as </w:t>
        </w:r>
      </w:ins>
      <w:commentRangeStart w:id="110"/>
      <w:ins w:id="111" w:author="Ben Livneh" w:date="2020-11-15T13:56:00Z">
        <w:r>
          <w:t xml:space="preserve">hydrologically-driven, </w:t>
        </w:r>
        <w:commentRangeEnd w:id="110"/>
        <w:r>
          <w:rPr>
            <w:rStyle w:val="CommentReference"/>
          </w:rPr>
          <w:commentReference w:id="110"/>
        </w:r>
        <w:r>
          <w:t xml:space="preserve">either </w:t>
        </w:r>
      </w:ins>
      <w:r w:rsidR="006776F0">
        <w:t>triggered by rain, downpour, continuous rain, or flooding according to the GLC</w:t>
      </w:r>
      <w:ins w:id="112" w:author="Ben Livneh" w:date="2020-11-15T13:57:00Z">
        <w:r w:rsidR="00C164D0">
          <w:t>;</w:t>
        </w:r>
      </w:ins>
    </w:p>
    <w:p w14:paraId="3A488C8A" w14:textId="0C83AFC9" w:rsidR="00270EF3" w:rsidRDefault="00D55CB7">
      <w:pPr>
        <w:pStyle w:val="Compact"/>
        <w:numPr>
          <w:ilvl w:val="0"/>
          <w:numId w:val="2"/>
        </w:numPr>
      </w:pPr>
      <w:ins w:id="113" w:author="Ben Livneh" w:date="2020-11-15T13:56:00Z">
        <w:r>
          <w:t xml:space="preserve">Landslide events took place </w:t>
        </w:r>
      </w:ins>
      <w:del w:id="114" w:author="Ben Livneh" w:date="2020-11-15T13:56:00Z">
        <w:r w:rsidR="006776F0" w:rsidDel="00D55CB7">
          <w:delText>occurred</w:delText>
        </w:r>
      </w:del>
      <w:del w:id="115" w:author="Ben Livneh" w:date="2020-11-15T13:57:00Z">
        <w:r w:rsidR="006776F0" w:rsidDel="00D55CB7">
          <w:delText xml:space="preserve"> </w:delText>
        </w:r>
      </w:del>
      <w:r w:rsidR="006776F0">
        <w:t xml:space="preserve">in </w:t>
      </w:r>
      <w:ins w:id="116" w:author="Ben Livneh" w:date="2020-11-15T13:57:00Z">
        <w:r>
          <w:t xml:space="preserve">the </w:t>
        </w:r>
      </w:ins>
      <w:commentRangeStart w:id="117"/>
      <w:r w:rsidR="006776F0">
        <w:t xml:space="preserve">CONUS </w:t>
      </w:r>
      <w:commentRangeEnd w:id="117"/>
      <w:r>
        <w:rPr>
          <w:rStyle w:val="CommentReference"/>
        </w:rPr>
        <w:commentReference w:id="117"/>
      </w:r>
      <w:r w:rsidR="006776F0">
        <w:t xml:space="preserve">or Canada below </w:t>
      </w:r>
      <m:oMath>
        <m:sSup>
          <m:sSupPr>
            <m:ctrlPr>
              <w:rPr>
                <w:rFonts w:ascii="Cambria Math" w:hAnsi="Cambria Math"/>
              </w:rPr>
            </m:ctrlPr>
          </m:sSupPr>
          <m:e>
            <m:r>
              <w:rPr>
                <w:rFonts w:ascii="Cambria Math" w:hAnsi="Cambria Math"/>
              </w:rPr>
              <m:t>60</m:t>
            </m:r>
          </m:e>
          <m:sup>
            <m:r>
              <w:rPr>
                <w:rFonts w:ascii="Cambria Math" w:hAnsi="Cambria Math"/>
              </w:rPr>
              <m:t>o</m:t>
            </m:r>
          </m:sup>
        </m:sSup>
      </m:oMath>
      <w:r w:rsidR="006776F0">
        <w:t xml:space="preserve"> N after May 2015 so as to </w:t>
      </w:r>
      <w:del w:id="118" w:author="Ben Livneh" w:date="2020-11-15T13:57:00Z">
        <w:r w:rsidR="006776F0" w:rsidDel="00C164D0">
          <w:delText xml:space="preserve">have </w:delText>
        </w:r>
      </w:del>
      <w:ins w:id="119" w:author="Ben Livneh" w:date="2020-11-15T13:57:00Z">
        <w:r w:rsidR="00C164D0">
          <w:t xml:space="preserve">ensuring </w:t>
        </w:r>
      </w:ins>
      <w:r w:rsidR="006776F0">
        <w:t>data availab</w:t>
      </w:r>
      <w:ins w:id="120" w:author="Ben Livneh" w:date="2020-11-15T13:57:00Z">
        <w:r w:rsidR="00C164D0">
          <w:t>i</w:t>
        </w:r>
      </w:ins>
      <w:r w:rsidR="006776F0">
        <w:t>l</w:t>
      </w:r>
      <w:ins w:id="121" w:author="Ben Livneh" w:date="2020-11-15T13:57:00Z">
        <w:r w:rsidR="00C164D0">
          <w:t>ity</w:t>
        </w:r>
      </w:ins>
      <w:del w:id="122" w:author="Ben Livneh" w:date="2020-11-15T13:57:00Z">
        <w:r w:rsidR="006776F0" w:rsidDel="00C164D0">
          <w:delText>e</w:delText>
        </w:r>
      </w:del>
      <w:r w:rsidR="006776F0">
        <w:t xml:space="preserve"> </w:t>
      </w:r>
      <w:del w:id="123" w:author="Ben Livneh" w:date="2020-11-15T13:57:00Z">
        <w:r w:rsidR="006776F0" w:rsidDel="00C164D0">
          <w:delText>in each of</w:delText>
        </w:r>
      </w:del>
      <w:ins w:id="124" w:author="Ben Livneh" w:date="2020-11-15T13:57:00Z">
        <w:r w:rsidR="00C164D0">
          <w:t>across</w:t>
        </w:r>
      </w:ins>
      <w:r w:rsidR="006776F0">
        <w:t xml:space="preserve"> the selected precipitation products</w:t>
      </w:r>
      <w:ins w:id="125" w:author="Ben Livneh" w:date="2020-11-15T13:57:00Z">
        <w:r w:rsidR="00C164D0">
          <w:t>; and</w:t>
        </w:r>
      </w:ins>
    </w:p>
    <w:p w14:paraId="0C446FBD" w14:textId="52ECEAE9" w:rsidR="00270EF3" w:rsidRDefault="006776F0">
      <w:pPr>
        <w:pStyle w:val="Compact"/>
        <w:numPr>
          <w:ilvl w:val="0"/>
          <w:numId w:val="2"/>
        </w:numPr>
      </w:pPr>
      <w:del w:id="126" w:author="Ben Livneh" w:date="2020-11-15T13:57:00Z">
        <w:r w:rsidDel="00C164D0">
          <w:delText xml:space="preserve">a </w:delText>
        </w:r>
      </w:del>
      <w:ins w:id="127" w:author="Ben Livneh" w:date="2020-11-15T13:57:00Z">
        <w:r w:rsidR="00C164D0">
          <w:t xml:space="preserve">The landslide location accuracy </w:t>
        </w:r>
      </w:ins>
      <w:ins w:id="128" w:author="Ben Livneh" w:date="2020-11-15T13:58:00Z">
        <w:r w:rsidR="00C164D0">
          <w:t>was</w:t>
        </w:r>
      </w:ins>
      <w:del w:id="129" w:author="Ben Livneh" w:date="2020-11-15T13:57:00Z">
        <w:r w:rsidDel="00C164D0">
          <w:delText>location with a maximum</w:delText>
        </w:r>
      </w:del>
      <w:del w:id="130" w:author="Ben Livneh" w:date="2020-11-15T13:58:00Z">
        <w:r w:rsidDel="00C164D0">
          <w:delText xml:space="preserve"> estimate error of</w:delText>
        </w:r>
      </w:del>
      <w:ins w:id="131" w:author="Ben Livneh" w:date="2020-11-15T13:58:00Z">
        <w:r w:rsidR="00C164D0">
          <w:t xml:space="preserve"> estimated to be</w:t>
        </w:r>
      </w:ins>
      <w:r>
        <w:t xml:space="preserve"> </w:t>
      </w:r>
      <m:oMath>
        <m:r>
          <w:rPr>
            <w:rFonts w:ascii="Cambria Math" w:hAnsi="Cambria Math"/>
          </w:rPr>
          <m:t>10</m:t>
        </m:r>
      </m:oMath>
      <w:r>
        <w:t xml:space="preserve"> km </w:t>
      </w:r>
      <w:ins w:id="132" w:author="Ben Livneh" w:date="2020-11-15T13:58:00Z">
        <w:r w:rsidR="00C164D0">
          <w:t xml:space="preserve">or less </w:t>
        </w:r>
      </w:ins>
      <w:r>
        <w:t>according to the GLC</w:t>
      </w:r>
      <w:ins w:id="133" w:author="Ben Livneh" w:date="2020-11-15T13:58:00Z">
        <w:r w:rsidR="00C164D0">
          <w:t>.</w:t>
        </w:r>
      </w:ins>
      <w:ins w:id="134" w:author="Ben Livneh" w:date="2020-11-15T13:59:00Z">
        <w:r w:rsidR="00C164D0">
          <w:t xml:space="preserve"> The value of 10km was chosen since it is approximately equal to the spatial resolution of two of the precipitation products.</w:t>
        </w:r>
      </w:ins>
    </w:p>
    <w:p w14:paraId="387F64D3" w14:textId="5DC613ED" w:rsidR="00270EF3" w:rsidRDefault="006776F0">
      <w:pPr>
        <w:pStyle w:val="FirstParagraph"/>
      </w:pPr>
      <w:r>
        <w:t xml:space="preserve">In total, 228 landslides were </w:t>
      </w:r>
      <w:commentRangeStart w:id="135"/>
      <w:r>
        <w:t>selected</w:t>
      </w:r>
      <w:commentRangeEnd w:id="135"/>
      <w:r w:rsidR="00C164D0">
        <w:rPr>
          <w:rStyle w:val="CommentReference"/>
        </w:rPr>
        <w:commentReference w:id="135"/>
      </w:r>
      <w:r>
        <w:t xml:space="preserve">. Of those landslides, </w:t>
      </w:r>
      <w:commentRangeStart w:id="136"/>
      <w:r>
        <w:t xml:space="preserve">8 </w:t>
      </w:r>
      <w:commentRangeEnd w:id="136"/>
      <w:r w:rsidR="007D21CA">
        <w:rPr>
          <w:rStyle w:val="CommentReference"/>
        </w:rPr>
        <w:commentReference w:id="136"/>
      </w:r>
      <w:ins w:id="137" w:author="Ben Livneh" w:date="2020-11-15T14:06:00Z">
        <w:r w:rsidR="007D21CA">
          <w:t xml:space="preserve">locations </w:t>
        </w:r>
      </w:ins>
      <w:r>
        <w:t xml:space="preserve">were also verified by manually locating a </w:t>
      </w:r>
      <w:ins w:id="138" w:author="Ben Livneh" w:date="2020-11-15T13:59:00Z">
        <w:r w:rsidR="00C164D0">
          <w:t xml:space="preserve">visible </w:t>
        </w:r>
      </w:ins>
      <w:r>
        <w:t xml:space="preserve">scarp in </w:t>
      </w:r>
      <w:commentRangeStart w:id="139"/>
      <w:r>
        <w:t>satellite images</w:t>
      </w:r>
      <w:commentRangeEnd w:id="139"/>
      <w:r w:rsidR="00C164D0">
        <w:rPr>
          <w:rStyle w:val="CommentReference"/>
        </w:rPr>
        <w:commentReference w:id="139"/>
      </w:r>
      <w:r>
        <w:t xml:space="preserve">; </w:t>
      </w:r>
      <w:del w:id="140" w:author="Ben Livneh" w:date="2020-11-15T14:09:00Z">
        <w:r w:rsidDel="00145D11">
          <w:delText xml:space="preserve">the remaining landslides could not be verified to have occurred near </w:delText>
        </w:r>
      </w:del>
      <w:r>
        <w:t xml:space="preserve">the location specified by the </w:t>
      </w:r>
      <w:del w:id="141" w:author="Ben Livneh" w:date="2020-11-15T14:09:00Z">
        <w:r w:rsidDel="00145D11">
          <w:delText xml:space="preserve">NASA </w:delText>
        </w:r>
      </w:del>
      <w:r>
        <w:t>GLC</w:t>
      </w:r>
      <w:ins w:id="142" w:author="Ben Livneh" w:date="2020-11-15T14:09:00Z">
        <w:r w:rsidR="00145D11" w:rsidRPr="00145D11">
          <w:t xml:space="preserve"> </w:t>
        </w:r>
        <w:r w:rsidR="00145D11">
          <w:t>was used for the remaining landslides</w:t>
        </w:r>
      </w:ins>
      <w:r>
        <w:t xml:space="preserve">. Fig. 1 shows </w:t>
      </w:r>
      <w:del w:id="143" w:author="Ben Livneh" w:date="2020-11-15T14:10:00Z">
        <w:r w:rsidDel="00145D11">
          <w:delText>the included sites with the verified sites indicated in white. M</w:delText>
        </w:r>
      </w:del>
      <w:ins w:id="144" w:author="Ben Livneh" w:date="2020-11-15T14:10:00Z">
        <w:r w:rsidR="00145D11">
          <w:t>that m</w:t>
        </w:r>
      </w:ins>
      <w:r>
        <w:t xml:space="preserve">any of the sites </w:t>
      </w:r>
      <w:del w:id="145" w:author="Ben Livneh" w:date="2020-11-15T14:10:00Z">
        <w:r w:rsidDel="00145D11">
          <w:delText xml:space="preserve">fall </w:delText>
        </w:r>
      </w:del>
      <w:ins w:id="146" w:author="Ben Livneh" w:date="2020-11-15T14:10:00Z">
        <w:r w:rsidR="00145D11">
          <w:t xml:space="preserve">are located </w:t>
        </w:r>
      </w:ins>
      <w:r>
        <w:t xml:space="preserve">near the </w:t>
      </w:r>
      <w:del w:id="147" w:author="Ben Livneh" w:date="2020-11-15T14:10:00Z">
        <w:r w:rsidDel="00145D11">
          <w:delText xml:space="preserve">West </w:delText>
        </w:r>
      </w:del>
      <w:ins w:id="148" w:author="Ben Livneh" w:date="2020-11-15T14:10:00Z">
        <w:r w:rsidR="00145D11">
          <w:t xml:space="preserve">Pacific </w:t>
        </w:r>
      </w:ins>
      <w:r>
        <w:t xml:space="preserve">coast, likely due to </w:t>
      </w:r>
      <w:ins w:id="149" w:author="Ben Livneh" w:date="2020-11-15T14:21:00Z">
        <w:r w:rsidR="00891BFE">
          <w:t>the complex to</w:t>
        </w:r>
      </w:ins>
      <w:ins w:id="150" w:author="Ben Livneh" w:date="2020-11-15T14:22:00Z">
        <w:r w:rsidR="00891BFE">
          <w:t xml:space="preserve">pography associated with landslides, as well as the </w:t>
        </w:r>
      </w:ins>
      <w:del w:id="151" w:author="Ben Livneh" w:date="2020-11-15T14:21:00Z">
        <w:r w:rsidDel="00891BFE">
          <w:delText xml:space="preserve">the many </w:delText>
        </w:r>
      </w:del>
      <w:r>
        <w:t xml:space="preserve">population </w:t>
      </w:r>
      <w:ins w:id="152" w:author="Ben Livneh" w:date="2020-11-15T14:21:00Z">
        <w:r w:rsidR="00891BFE">
          <w:t>reporting bias of the GLC</w:t>
        </w:r>
      </w:ins>
      <w:del w:id="153" w:author="Ben Livneh" w:date="2020-11-15T14:22:00Z">
        <w:r w:rsidDel="00891BFE">
          <w:delText>centers there close to mountainous regions</w:delText>
        </w:r>
      </w:del>
      <w:r>
        <w:t xml:space="preserve">. The </w:t>
      </w:r>
      <w:commentRangeStart w:id="154"/>
      <w:r>
        <w:t xml:space="preserve">verified landslides </w:t>
      </w:r>
      <w:commentRangeEnd w:id="154"/>
      <w:r w:rsidR="004A045F">
        <w:rPr>
          <w:rStyle w:val="CommentReference"/>
        </w:rPr>
        <w:commentReference w:id="154"/>
      </w:r>
      <w:r>
        <w:t xml:space="preserve">seem to be spatially distriubuted </w:t>
      </w:r>
      <w:ins w:id="155" w:author="Ben Livneh" w:date="2020-11-15T14:24:00Z">
        <w:r w:rsidR="004A045F">
          <w:t>fairly evenly relative to</w:t>
        </w:r>
      </w:ins>
      <w:del w:id="156" w:author="Ben Livneh" w:date="2020-11-15T14:24:00Z">
        <w:r w:rsidDel="004A045F">
          <w:delText>proportionate to</w:delText>
        </w:r>
      </w:del>
      <w:r>
        <w:t xml:space="preserve"> the distribution of the full selection of landslides.</w:t>
      </w:r>
    </w:p>
    <w:p w14:paraId="0A4BD137" w14:textId="77777777" w:rsidR="00270EF3" w:rsidRDefault="006776F0">
      <w:pPr>
        <w:pStyle w:val="CaptionedFigure"/>
      </w:pPr>
      <w:bookmarkStart w:id="157" w:name="fig:site_map"/>
      <w:r>
        <w:rPr>
          <w:noProof/>
        </w:rPr>
        <w:lastRenderedPageBreak/>
        <w:drawing>
          <wp:inline distT="0" distB="0" distL="0" distR="0" wp14:anchorId="65B2D6D8" wp14:editId="18E90F56">
            <wp:extent cx="5334000" cy="3429000"/>
            <wp:effectExtent l="0" t="0" r="0" b="0"/>
            <wp:docPr id="1" name="Picture" descr="Figure 1: Map of all landslide sites colored by whether or not the location was verified using aerial satellite imagery."/>
            <wp:cNvGraphicFramePr/>
            <a:graphic xmlns:a="http://schemas.openxmlformats.org/drawingml/2006/main">
              <a:graphicData uri="http://schemas.openxmlformats.org/drawingml/2006/picture">
                <pic:pic xmlns:pic="http://schemas.openxmlformats.org/drawingml/2006/picture">
                  <pic:nvPicPr>
                    <pic:cNvPr id="0" name="Picture" descr="landslide_hydromet_paper.assets/site_map.png"/>
                    <pic:cNvPicPr>
                      <a:picLocks noChangeAspect="1" noChangeArrowheads="1"/>
                    </pic:cNvPicPr>
                  </pic:nvPicPr>
                  <pic:blipFill>
                    <a:blip r:embed="rId10"/>
                    <a:stretch>
                      <a:fillRect/>
                    </a:stretch>
                  </pic:blipFill>
                  <pic:spPr bwMode="auto">
                    <a:xfrm>
                      <a:off x="0" y="0"/>
                      <a:ext cx="5334000" cy="3429000"/>
                    </a:xfrm>
                    <a:prstGeom prst="rect">
                      <a:avLst/>
                    </a:prstGeom>
                    <a:noFill/>
                    <a:ln w="9525">
                      <a:noFill/>
                      <a:headEnd/>
                      <a:tailEnd/>
                    </a:ln>
                  </pic:spPr>
                </pic:pic>
              </a:graphicData>
            </a:graphic>
          </wp:inline>
        </w:drawing>
      </w:r>
      <w:bookmarkEnd w:id="157"/>
    </w:p>
    <w:p w14:paraId="19A5E74D" w14:textId="7542038A" w:rsidR="00270EF3" w:rsidRPr="00CD6E54" w:rsidRDefault="006776F0">
      <w:pPr>
        <w:pStyle w:val="ImageCaption"/>
        <w:rPr>
          <w:i w:val="0"/>
          <w:iCs/>
          <w:rPrChange w:id="158" w:author="Ben Livneh" w:date="2020-11-15T18:31:00Z">
            <w:rPr/>
          </w:rPrChange>
        </w:rPr>
      </w:pPr>
      <w:commentRangeStart w:id="159"/>
      <w:r w:rsidRPr="00CD6E54">
        <w:rPr>
          <w:b/>
          <w:bCs/>
          <w:i w:val="0"/>
          <w:iCs/>
          <w:rPrChange w:id="160" w:author="Ben Livneh" w:date="2020-11-15T18:31:00Z">
            <w:rPr/>
          </w:rPrChange>
        </w:rPr>
        <w:t>Figure 1</w:t>
      </w:r>
      <w:ins w:id="161" w:author="Ben Livneh" w:date="2020-11-15T18:30:00Z">
        <w:r w:rsidR="00CD6E54" w:rsidRPr="00CD6E54">
          <w:rPr>
            <w:b/>
            <w:bCs/>
            <w:i w:val="0"/>
            <w:iCs/>
            <w:rPrChange w:id="162" w:author="Ben Livneh" w:date="2020-11-15T18:31:00Z">
              <w:rPr/>
            </w:rPrChange>
          </w:rPr>
          <w:t xml:space="preserve"> | Study location</w:t>
        </w:r>
      </w:ins>
      <w:ins w:id="163" w:author="Ben Livneh" w:date="2020-11-15T18:31:00Z">
        <w:r w:rsidR="00CD6E54" w:rsidRPr="00CD6E54">
          <w:rPr>
            <w:b/>
            <w:bCs/>
            <w:i w:val="0"/>
            <w:iCs/>
            <w:rPrChange w:id="164" w:author="Ben Livneh" w:date="2020-11-15T18:31:00Z">
              <w:rPr/>
            </w:rPrChange>
          </w:rPr>
          <w:t>s</w:t>
        </w:r>
        <w:commentRangeEnd w:id="159"/>
        <w:r w:rsidR="00CD6E54">
          <w:rPr>
            <w:rStyle w:val="CommentReference"/>
            <w:i w:val="0"/>
          </w:rPr>
          <w:commentReference w:id="159"/>
        </w:r>
      </w:ins>
      <w:r w:rsidRPr="00CD6E54">
        <w:rPr>
          <w:i w:val="0"/>
          <w:iCs/>
          <w:rPrChange w:id="165" w:author="Ben Livneh" w:date="2020-11-15T18:31:00Z">
            <w:rPr/>
          </w:rPrChange>
        </w:rPr>
        <w:t xml:space="preserve">: </w:t>
      </w:r>
      <w:commentRangeStart w:id="166"/>
      <w:r w:rsidRPr="00CD6E54">
        <w:rPr>
          <w:i w:val="0"/>
          <w:iCs/>
          <w:rPrChange w:id="167" w:author="Ben Livneh" w:date="2020-11-15T18:31:00Z">
            <w:rPr/>
          </w:rPrChange>
        </w:rPr>
        <w:t xml:space="preserve">Map </w:t>
      </w:r>
      <w:commentRangeEnd w:id="166"/>
      <w:r w:rsidR="00C164D0" w:rsidRPr="00CD6E54">
        <w:rPr>
          <w:rStyle w:val="CommentReference"/>
          <w:i w:val="0"/>
          <w:iCs/>
        </w:rPr>
        <w:commentReference w:id="166"/>
      </w:r>
      <w:r w:rsidRPr="00CD6E54">
        <w:rPr>
          <w:i w:val="0"/>
          <w:iCs/>
          <w:rPrChange w:id="168" w:author="Ben Livneh" w:date="2020-11-15T18:31:00Z">
            <w:rPr/>
          </w:rPrChange>
        </w:rPr>
        <w:t xml:space="preserve">of all landslide sites </w:t>
      </w:r>
      <w:ins w:id="169" w:author="Ben Livneh" w:date="2020-11-15T14:03:00Z">
        <w:r w:rsidR="00DD0F3C" w:rsidRPr="00CD6E54">
          <w:rPr>
            <w:i w:val="0"/>
            <w:iCs/>
            <w:rPrChange w:id="170" w:author="Ben Livneh" w:date="2020-11-15T18:31:00Z">
              <w:rPr/>
            </w:rPrChange>
          </w:rPr>
          <w:t>considered in this analysis</w:t>
        </w:r>
      </w:ins>
      <w:ins w:id="171" w:author="Ben Livneh" w:date="2020-11-15T14:04:00Z">
        <w:r w:rsidR="00DD0F3C" w:rsidRPr="00CD6E54">
          <w:rPr>
            <w:i w:val="0"/>
            <w:iCs/>
            <w:rPrChange w:id="172" w:author="Ben Livneh" w:date="2020-11-15T18:31:00Z">
              <w:rPr/>
            </w:rPrChange>
          </w:rPr>
          <w:t xml:space="preserve"> (</w:t>
        </w:r>
        <w:r w:rsidR="00DD0F3C" w:rsidRPr="00CD6E54">
          <w:rPr>
            <w:i w:val="0"/>
            <w:iCs/>
            <w:highlight w:val="yellow"/>
            <w:rPrChange w:id="173" w:author="Ben Livneh" w:date="2020-11-15T18:31:00Z">
              <w:rPr/>
            </w:rPrChange>
          </w:rPr>
          <w:t>n=228</w:t>
        </w:r>
        <w:r w:rsidR="00DD0F3C" w:rsidRPr="00CD6E54">
          <w:rPr>
            <w:i w:val="0"/>
            <w:iCs/>
            <w:rPrChange w:id="174" w:author="Ben Livneh" w:date="2020-11-15T18:31:00Z">
              <w:rPr/>
            </w:rPrChange>
          </w:rPr>
          <w:t xml:space="preserve">), </w:t>
        </w:r>
      </w:ins>
      <w:r w:rsidRPr="00CD6E54">
        <w:rPr>
          <w:i w:val="0"/>
          <w:iCs/>
          <w:rPrChange w:id="175" w:author="Ben Livneh" w:date="2020-11-15T18:31:00Z">
            <w:rPr/>
          </w:rPrChange>
        </w:rPr>
        <w:t xml:space="preserve">colored by whether </w:t>
      </w:r>
      <w:del w:id="176" w:author="Ben Livneh" w:date="2020-11-15T14:04:00Z">
        <w:r w:rsidRPr="00CD6E54" w:rsidDel="00DD0F3C">
          <w:rPr>
            <w:i w:val="0"/>
            <w:iCs/>
            <w:rPrChange w:id="177" w:author="Ben Livneh" w:date="2020-11-15T18:31:00Z">
              <w:rPr/>
            </w:rPrChange>
          </w:rPr>
          <w:delText xml:space="preserve">or not </w:delText>
        </w:r>
      </w:del>
      <w:r w:rsidRPr="00CD6E54">
        <w:rPr>
          <w:i w:val="0"/>
          <w:iCs/>
          <w:rPrChange w:id="178" w:author="Ben Livneh" w:date="2020-11-15T18:31:00Z">
            <w:rPr/>
          </w:rPrChange>
        </w:rPr>
        <w:t xml:space="preserve">the location was </w:t>
      </w:r>
      <w:ins w:id="179" w:author="Ben Livneh" w:date="2020-11-15T14:04:00Z">
        <w:r w:rsidR="00DD0F3C" w:rsidRPr="00CD6E54">
          <w:rPr>
            <w:i w:val="0"/>
            <w:iCs/>
            <w:rPrChange w:id="180" w:author="Ben Livneh" w:date="2020-11-15T18:31:00Z">
              <w:rPr/>
            </w:rPrChange>
          </w:rPr>
          <w:t xml:space="preserve">approximate </w:t>
        </w:r>
      </w:ins>
      <w:ins w:id="181" w:author="Ben Livneh" w:date="2020-11-15T14:05:00Z">
        <w:r w:rsidR="00DD0F3C" w:rsidRPr="00CD6E54">
          <w:rPr>
            <w:i w:val="0"/>
            <w:iCs/>
            <w:rPrChange w:id="182" w:author="Ben Livneh" w:date="2020-11-15T18:31:00Z">
              <w:rPr/>
            </w:rPrChange>
          </w:rPr>
          <w:t>(</w:t>
        </w:r>
        <w:r w:rsidR="00DD0F3C" w:rsidRPr="00CD6E54">
          <w:rPr>
            <w:i w:val="0"/>
            <w:iCs/>
            <w:highlight w:val="yellow"/>
            <w:rPrChange w:id="183" w:author="Ben Livneh" w:date="2020-11-15T18:31:00Z">
              <w:rPr/>
            </w:rPrChange>
          </w:rPr>
          <w:t>n=ABC</w:t>
        </w:r>
        <w:r w:rsidR="00DD0F3C" w:rsidRPr="00CD6E54">
          <w:rPr>
            <w:i w:val="0"/>
            <w:iCs/>
            <w:rPrChange w:id="184" w:author="Ben Livneh" w:date="2020-11-15T18:31:00Z">
              <w:rPr/>
            </w:rPrChange>
          </w:rPr>
          <w:t xml:space="preserve">) </w:t>
        </w:r>
      </w:ins>
      <w:ins w:id="185" w:author="Ben Livneh" w:date="2020-11-15T14:04:00Z">
        <w:r w:rsidR="00DD0F3C" w:rsidRPr="00CD6E54">
          <w:rPr>
            <w:i w:val="0"/>
            <w:iCs/>
            <w:rPrChange w:id="186" w:author="Ben Livneh" w:date="2020-11-15T18:31:00Z">
              <w:rPr/>
            </w:rPrChange>
          </w:rPr>
          <w:t xml:space="preserve">or </w:t>
        </w:r>
      </w:ins>
      <w:r w:rsidRPr="00CD6E54">
        <w:rPr>
          <w:i w:val="0"/>
          <w:iCs/>
          <w:rPrChange w:id="187" w:author="Ben Livneh" w:date="2020-11-15T18:31:00Z">
            <w:rPr/>
          </w:rPrChange>
        </w:rPr>
        <w:t>verified using aerial satellite imagery</w:t>
      </w:r>
      <w:ins w:id="188" w:author="Ben Livneh" w:date="2020-11-15T14:05:00Z">
        <w:r w:rsidR="009D18CE" w:rsidRPr="00CD6E54">
          <w:rPr>
            <w:i w:val="0"/>
            <w:iCs/>
            <w:rPrChange w:id="189" w:author="Ben Livneh" w:date="2020-11-15T18:31:00Z">
              <w:rPr/>
            </w:rPrChange>
          </w:rPr>
          <w:t xml:space="preserve"> to identify a visible scarp (</w:t>
        </w:r>
        <w:r w:rsidR="009D18CE" w:rsidRPr="00CD6E54">
          <w:rPr>
            <w:i w:val="0"/>
            <w:iCs/>
            <w:highlight w:val="yellow"/>
            <w:rPrChange w:id="190" w:author="Ben Livneh" w:date="2020-11-15T18:31:00Z">
              <w:rPr/>
            </w:rPrChange>
          </w:rPr>
          <w:t>n=DEF</w:t>
        </w:r>
        <w:r w:rsidR="009D18CE" w:rsidRPr="00CD6E54">
          <w:rPr>
            <w:i w:val="0"/>
            <w:iCs/>
            <w:rPrChange w:id="191" w:author="Ben Livneh" w:date="2020-11-15T18:31:00Z">
              <w:rPr/>
            </w:rPrChange>
          </w:rPr>
          <w:t>)</w:t>
        </w:r>
      </w:ins>
      <w:ins w:id="192" w:author="Ben Livneh" w:date="2020-11-15T14:04:00Z">
        <w:r w:rsidR="00DD0F3C" w:rsidRPr="00CD6E54">
          <w:rPr>
            <w:i w:val="0"/>
            <w:iCs/>
            <w:rPrChange w:id="193" w:author="Ben Livneh" w:date="2020-11-15T18:31:00Z">
              <w:rPr/>
            </w:rPrChange>
          </w:rPr>
          <w:t>;</w:t>
        </w:r>
      </w:ins>
      <w:del w:id="194" w:author="Ben Livneh" w:date="2020-11-15T14:04:00Z">
        <w:r w:rsidRPr="00CD6E54" w:rsidDel="00DD0F3C">
          <w:rPr>
            <w:i w:val="0"/>
            <w:iCs/>
            <w:rPrChange w:id="195" w:author="Ben Livneh" w:date="2020-11-15T18:31:00Z">
              <w:rPr/>
            </w:rPrChange>
          </w:rPr>
          <w:delText>.</w:delText>
        </w:r>
      </w:del>
      <w:ins w:id="196" w:author="Ben Livneh" w:date="2020-11-15T14:03:00Z">
        <w:r w:rsidR="00DD0F3C" w:rsidRPr="00CD6E54">
          <w:rPr>
            <w:i w:val="0"/>
            <w:iCs/>
            <w:rPrChange w:id="197" w:author="Ben Livneh" w:date="2020-11-15T18:31:00Z">
              <w:rPr/>
            </w:rPrChange>
          </w:rPr>
          <w:t xml:space="preserve"> </w:t>
        </w:r>
      </w:ins>
      <w:ins w:id="198" w:author="Ben Livneh" w:date="2020-11-15T14:04:00Z">
        <w:r w:rsidR="00DD0F3C" w:rsidRPr="00CD6E54">
          <w:rPr>
            <w:i w:val="0"/>
            <w:iCs/>
            <w:rPrChange w:id="199" w:author="Ben Livneh" w:date="2020-11-15T18:31:00Z">
              <w:rPr/>
            </w:rPrChange>
          </w:rPr>
          <w:t>Source of l</w:t>
        </w:r>
      </w:ins>
      <w:ins w:id="200" w:author="Ben Livneh" w:date="2020-11-15T14:03:00Z">
        <w:r w:rsidR="00DD0F3C" w:rsidRPr="00CD6E54">
          <w:rPr>
            <w:i w:val="0"/>
            <w:iCs/>
            <w:rPrChange w:id="201" w:author="Ben Livneh" w:date="2020-11-15T18:31:00Z">
              <w:rPr/>
            </w:rPrChange>
          </w:rPr>
          <w:t xml:space="preserve">andslide locations </w:t>
        </w:r>
      </w:ins>
      <w:ins w:id="202" w:author="Ben Livneh" w:date="2020-11-15T14:04:00Z">
        <w:r w:rsidR="00DD0F3C" w:rsidRPr="00CD6E54">
          <w:rPr>
            <w:i w:val="0"/>
            <w:iCs/>
            <w:rPrChange w:id="203" w:author="Ben Livneh" w:date="2020-11-15T18:31:00Z">
              <w:rPr/>
            </w:rPrChange>
          </w:rPr>
          <w:t xml:space="preserve">was </w:t>
        </w:r>
      </w:ins>
      <w:ins w:id="204" w:author="Ben Livneh" w:date="2020-11-15T14:03:00Z">
        <w:r w:rsidR="00DD0F3C" w:rsidRPr="00CD6E54">
          <w:rPr>
            <w:i w:val="0"/>
            <w:iCs/>
            <w:rPrChange w:id="205" w:author="Ben Livneh" w:date="2020-11-15T18:31:00Z">
              <w:rPr/>
            </w:rPrChange>
          </w:rPr>
          <w:t>the GLC (</w:t>
        </w:r>
        <w:r w:rsidR="00DD0F3C" w:rsidRPr="00CD6E54">
          <w:rPr>
            <w:i w:val="0"/>
            <w:iCs/>
            <w:highlight w:val="yellow"/>
            <w:rPrChange w:id="206" w:author="Ben Livneh" w:date="2020-11-15T18:31:00Z">
              <w:rPr/>
            </w:rPrChange>
          </w:rPr>
          <w:t>Kirschbaum ref</w:t>
        </w:r>
        <w:r w:rsidR="00DD0F3C" w:rsidRPr="00CD6E54">
          <w:rPr>
            <w:i w:val="0"/>
            <w:iCs/>
            <w:rPrChange w:id="207" w:author="Ben Livneh" w:date="2020-11-15T18:31:00Z">
              <w:rPr/>
            </w:rPrChange>
          </w:rPr>
          <w:t>)</w:t>
        </w:r>
      </w:ins>
      <w:ins w:id="208" w:author="Ben Livneh" w:date="2020-11-15T14:04:00Z">
        <w:r w:rsidR="00DD0F3C" w:rsidRPr="00CD6E54">
          <w:rPr>
            <w:i w:val="0"/>
            <w:iCs/>
            <w:rPrChange w:id="209" w:author="Ben Livneh" w:date="2020-11-15T18:31:00Z">
              <w:rPr/>
            </w:rPrChange>
          </w:rPr>
          <w:t>, source of the DEM</w:t>
        </w:r>
      </w:ins>
      <w:ins w:id="210" w:author="Ben Livneh" w:date="2020-11-15T18:30:00Z">
        <w:r w:rsidR="00CD6E54" w:rsidRPr="00CD6E54">
          <w:rPr>
            <w:i w:val="0"/>
            <w:iCs/>
            <w:rPrChange w:id="211" w:author="Ben Livneh" w:date="2020-11-15T18:31:00Z">
              <w:rPr/>
            </w:rPrChange>
          </w:rPr>
          <w:t xml:space="preserve"> data used for the basemap</w:t>
        </w:r>
      </w:ins>
      <w:ins w:id="212" w:author="Ben Livneh" w:date="2020-11-15T14:04:00Z">
        <w:r w:rsidR="00DD0F3C" w:rsidRPr="00CD6E54">
          <w:rPr>
            <w:i w:val="0"/>
            <w:iCs/>
            <w:rPrChange w:id="213" w:author="Ben Livneh" w:date="2020-11-15T18:31:00Z">
              <w:rPr/>
            </w:rPrChange>
          </w:rPr>
          <w:t xml:space="preserve"> (</w:t>
        </w:r>
        <w:r w:rsidR="00DD0F3C" w:rsidRPr="00CD6E54">
          <w:rPr>
            <w:i w:val="0"/>
            <w:iCs/>
            <w:highlight w:val="yellow"/>
            <w:rPrChange w:id="214" w:author="Ben Livneh" w:date="2020-11-15T18:31:00Z">
              <w:rPr/>
            </w:rPrChange>
          </w:rPr>
          <w:t>ref</w:t>
        </w:r>
        <w:r w:rsidR="00DD0F3C" w:rsidRPr="00CD6E54">
          <w:rPr>
            <w:i w:val="0"/>
            <w:iCs/>
            <w:rPrChange w:id="215" w:author="Ben Livneh" w:date="2020-11-15T18:31:00Z">
              <w:rPr/>
            </w:rPrChange>
          </w:rPr>
          <w:t>).</w:t>
        </w:r>
      </w:ins>
    </w:p>
    <w:p w14:paraId="0CA730EB" w14:textId="35E192FA" w:rsidR="00270EF3" w:rsidRDefault="006463B6">
      <w:pPr>
        <w:pStyle w:val="Heading2"/>
      </w:pPr>
      <w:bookmarkStart w:id="216" w:name="sec:precip_data"/>
      <w:ins w:id="217" w:author="Ben Livneh" w:date="2020-11-15T13:31:00Z">
        <w:r>
          <w:t xml:space="preserve">2.2 </w:t>
        </w:r>
      </w:ins>
      <w:r w:rsidR="006776F0">
        <w:t>Precipitation data sources</w:t>
      </w:r>
      <w:bookmarkEnd w:id="216"/>
    </w:p>
    <w:p w14:paraId="050C66D7" w14:textId="11DE6CF0" w:rsidR="00270EF3" w:rsidRDefault="00A8412C">
      <w:pPr>
        <w:pStyle w:val="FirstParagraph"/>
      </w:pPr>
      <w:ins w:id="218" w:author="Ben Livneh" w:date="2020-11-15T14:25:00Z">
        <w:r>
          <w:t xml:space="preserve">The </w:t>
        </w:r>
      </w:ins>
      <w:del w:id="219" w:author="Ben Livneh" w:date="2020-11-15T14:25:00Z">
        <w:r w:rsidR="006776F0" w:rsidDel="00A8412C">
          <w:delText xml:space="preserve">Four </w:delText>
        </w:r>
      </w:del>
      <w:r w:rsidR="006776F0">
        <w:t xml:space="preserve">gridded precipitation datasets </w:t>
      </w:r>
      <w:del w:id="220" w:author="Ben Livneh" w:date="2020-11-15T14:25:00Z">
        <w:r w:rsidR="006776F0" w:rsidDel="00A8412C">
          <w:delText xml:space="preserve">were </w:delText>
        </w:r>
      </w:del>
      <w:r w:rsidR="006776F0">
        <w:t xml:space="preserve">selected </w:t>
      </w:r>
      <w:del w:id="221" w:author="Ben Livneh" w:date="2020-11-15T14:25:00Z">
        <w:r w:rsidR="006776F0" w:rsidDel="00A8412C">
          <w:delText>to use</w:delText>
        </w:r>
      </w:del>
      <w:ins w:id="222" w:author="Ben Livneh" w:date="2020-11-15T14:25:00Z">
        <w:r>
          <w:t>for</w:t>
        </w:r>
      </w:ins>
      <w:r w:rsidR="006776F0">
        <w:t xml:space="preserve"> this study </w:t>
      </w:r>
      <w:ins w:id="223" w:author="Ben Livneh" w:date="2020-11-15T14:25:00Z">
        <w:r>
          <w:t>were chosen</w:t>
        </w:r>
        <w:r w:rsidR="006776F0">
          <w:t xml:space="preserve"> to be reflective of</w:t>
        </w:r>
      </w:ins>
      <w:del w:id="224" w:author="Ben Livneh" w:date="2020-11-15T14:25:00Z">
        <w:r w:rsidR="006776F0" w:rsidDel="006776F0">
          <w:delText>with the goal of choosing datasets that use</w:delText>
        </w:r>
      </w:del>
      <w:r w:rsidR="006776F0">
        <w:t xml:space="preserve"> three common measurement methods: gauges, ground-based radar, and satellite. In addition, we focused on products that </w:t>
      </w:r>
      <w:ins w:id="225" w:author="Ben Livneh" w:date="2020-11-15T14:26:00Z">
        <w:r w:rsidR="006776F0">
          <w:t xml:space="preserve">were both freely available, </w:t>
        </w:r>
      </w:ins>
      <w:del w:id="226" w:author="Ben Livneh" w:date="2020-11-15T14:26:00Z">
        <w:r w:rsidR="006776F0" w:rsidDel="006776F0">
          <w:delText xml:space="preserve">have </w:delText>
        </w:r>
      </w:del>
      <w:ins w:id="227" w:author="Ben Livneh" w:date="2020-11-15T14:26:00Z">
        <w:r w:rsidR="006776F0">
          <w:t xml:space="preserve">having </w:t>
        </w:r>
      </w:ins>
      <w:r w:rsidR="006776F0">
        <w:t xml:space="preserve">undergone extensive verification, </w:t>
      </w:r>
      <w:ins w:id="228" w:author="Ben Livneh" w:date="2020-11-15T14:27:00Z">
        <w:r w:rsidR="006776F0">
          <w:t xml:space="preserve">and </w:t>
        </w:r>
      </w:ins>
      <w:r w:rsidR="006776F0">
        <w:t xml:space="preserve">with </w:t>
      </w:r>
      <w:del w:id="229" w:author="Ben Livneh" w:date="2020-11-15T14:26:00Z">
        <w:r w:rsidR="006776F0" w:rsidDel="006776F0">
          <w:delText xml:space="preserve">a preference for those that </w:delText>
        </w:r>
      </w:del>
      <w:r w:rsidR="006776F0">
        <w:t>cover</w:t>
      </w:r>
      <w:ins w:id="230" w:author="Ben Livneh" w:date="2020-11-15T14:27:00Z">
        <w:r w:rsidR="006776F0">
          <w:t>age</w:t>
        </w:r>
      </w:ins>
      <w:del w:id="231" w:author="Ben Livneh" w:date="2020-11-15T14:26:00Z">
        <w:r w:rsidR="006776F0" w:rsidDel="006776F0">
          <w:delText>ed</w:delText>
        </w:r>
      </w:del>
      <w:r w:rsidR="006776F0">
        <w:t xml:space="preserve"> </w:t>
      </w:r>
      <w:ins w:id="232" w:author="Ben Livneh" w:date="2020-11-15T14:27:00Z">
        <w:r w:rsidR="006776F0">
          <w:t xml:space="preserve">over </w:t>
        </w:r>
      </w:ins>
      <w:r w:rsidR="006776F0">
        <w:t xml:space="preserve">at least the </w:t>
      </w:r>
      <w:commentRangeStart w:id="233"/>
      <w:r w:rsidR="006776F0">
        <w:t>continental US</w:t>
      </w:r>
      <w:del w:id="234" w:author="Ben Livneh" w:date="2020-11-15T14:27:00Z">
        <w:r w:rsidR="006776F0" w:rsidDel="006776F0">
          <w:delText xml:space="preserve"> </w:delText>
        </w:r>
      </w:del>
      <w:commentRangeEnd w:id="233"/>
      <w:r w:rsidR="006776F0">
        <w:rPr>
          <w:rStyle w:val="CommentReference"/>
        </w:rPr>
        <w:commentReference w:id="233"/>
      </w:r>
      <w:del w:id="235" w:author="Ben Livneh" w:date="2020-11-15T14:27:00Z">
        <w:r w:rsidR="006776F0" w:rsidDel="006776F0">
          <w:delText xml:space="preserve">at </w:delText>
        </w:r>
      </w:del>
      <w:ins w:id="236" w:author="Ben Livneh" w:date="2020-11-15T14:27:00Z">
        <w:r w:rsidR="006776F0">
          <w:t xml:space="preserve">. An important additional criteria was that products be available at </w:t>
        </w:r>
      </w:ins>
      <w:del w:id="237" w:author="Ben Livneh" w:date="2020-11-15T14:27:00Z">
        <w:r w:rsidR="006776F0" w:rsidDel="006776F0">
          <w:delText>a minimum of</w:delText>
        </w:r>
      </w:del>
      <w:ins w:id="238" w:author="Ben Livneh" w:date="2020-11-15T14:27:00Z">
        <w:r w:rsidR="006776F0">
          <w:t>an</w:t>
        </w:r>
      </w:ins>
      <w:r w:rsidR="006776F0">
        <w:t xml:space="preserve"> hourly </w:t>
      </w:r>
      <w:ins w:id="239" w:author="Ben Livneh" w:date="2020-11-15T14:28:00Z">
        <w:r w:rsidR="006776F0">
          <w:t xml:space="preserve">temporal resolution or finer in order to compute the characteristics of individual storm events. </w:t>
        </w:r>
      </w:ins>
      <w:del w:id="240" w:author="Ben Livneh" w:date="2020-11-15T14:28:00Z">
        <w:r w:rsidR="006776F0" w:rsidDel="00475ECD">
          <w:delText>measurements and a reasonably high resolution grid among the available sources (</w:delText>
        </w:r>
        <m:oMath>
          <m:sSup>
            <m:sSupPr>
              <m:ctrlPr>
                <w:rPr>
                  <w:rFonts w:ascii="Cambria Math" w:hAnsi="Cambria Math"/>
                </w:rPr>
              </m:ctrlPr>
            </m:sSupPr>
            <m:e>
              <m:r>
                <w:rPr>
                  <w:rFonts w:ascii="Cambria Math" w:hAnsi="Cambria Math"/>
                </w:rPr>
                <m:t>0.125</m:t>
              </m:r>
            </m:e>
            <m:sup>
              <m:r>
                <w:rPr>
                  <w:rFonts w:ascii="Cambria Math" w:hAnsi="Cambria Math"/>
                </w:rPr>
                <m:t>o</m:t>
              </m:r>
            </m:sup>
          </m:sSup>
        </m:oMath>
        <w:r w:rsidR="006776F0" w:rsidDel="00475ECD">
          <w:delText xml:space="preserve"> or finer). Finally, </w:delText>
        </w:r>
      </w:del>
      <w:del w:id="241" w:author="Ben Livneh" w:date="2020-11-15T14:29:00Z">
        <w:r w:rsidR="006776F0" w:rsidDel="00475ECD">
          <w:delText>w</w:delText>
        </w:r>
      </w:del>
      <w:ins w:id="242" w:author="Ben Livneh" w:date="2020-11-15T14:29:00Z">
        <w:r w:rsidR="00475ECD">
          <w:t>W</w:t>
        </w:r>
      </w:ins>
      <w:r w:rsidR="006776F0">
        <w:t xml:space="preserve">e </w:t>
      </w:r>
      <w:ins w:id="243" w:author="Ben Livneh" w:date="2020-11-15T14:29:00Z">
        <w:r w:rsidR="00475ECD">
          <w:t xml:space="preserve">further sought to </w:t>
        </w:r>
      </w:ins>
      <w:r w:rsidR="006776F0">
        <w:t>include</w:t>
      </w:r>
      <w:del w:id="244" w:author="Ben Livneh" w:date="2020-11-15T14:29:00Z">
        <w:r w:rsidR="006776F0" w:rsidDel="00475ECD">
          <w:delText>d</w:delText>
        </w:r>
      </w:del>
      <w:r w:rsidR="006776F0">
        <w:t xml:space="preserve"> products with multiple latencies where available.</w:t>
      </w:r>
      <w:ins w:id="245" w:author="Ben Livneh" w:date="2020-11-15T14:29:00Z">
        <w:r w:rsidR="00475ECD">
          <w:t xml:space="preserve"> Th</w:t>
        </w:r>
      </w:ins>
      <w:ins w:id="246" w:author="Ben Livneh" w:date="2020-11-15T14:37:00Z">
        <w:r w:rsidR="0015709C">
          <w:t>e above criteria</w:t>
        </w:r>
      </w:ins>
      <w:ins w:id="247" w:author="Ben Livneh" w:date="2020-11-15T14:29:00Z">
        <w:r w:rsidR="00475ECD">
          <w:t xml:space="preserve"> resulted in the precipitation products and features described in Table 1 and summarized in the following </w:t>
        </w:r>
        <w:r w:rsidR="007A36CD">
          <w:t>paragraphs</w:t>
        </w:r>
        <w:r w:rsidR="00475ECD">
          <w:t>.</w:t>
        </w:r>
      </w:ins>
    </w:p>
    <w:p w14:paraId="47D1F3D0" w14:textId="5BEDD0D3" w:rsidR="00270EF3" w:rsidRDefault="006776F0">
      <w:pPr>
        <w:pStyle w:val="Heading3"/>
      </w:pPr>
      <w:bookmarkStart w:id="248" w:name="X19d53471bf5e2fb0e78e4d014881b4f382c8ab4"/>
      <w:r>
        <w:t xml:space="preserve">North American Land Data Assimilation System version 2 (NLDAS-2) </w:t>
      </w:r>
      <w:del w:id="249" w:author="Ben Livneh" w:date="2020-11-15T14:34:00Z">
        <w:r w:rsidDel="006434CB">
          <w:delText xml:space="preserve">forcing </w:delText>
        </w:r>
      </w:del>
      <w:ins w:id="250" w:author="Ben Livneh" w:date="2020-11-15T14:34:00Z">
        <w:r w:rsidR="006434CB">
          <w:t xml:space="preserve">meteorological </w:t>
        </w:r>
      </w:ins>
      <w:r>
        <w:t>dataset</w:t>
      </w:r>
      <w:bookmarkEnd w:id="248"/>
    </w:p>
    <w:p w14:paraId="5C8344C2" w14:textId="54DBFAAA" w:rsidR="00270EF3" w:rsidRDefault="006776F0">
      <w:pPr>
        <w:pStyle w:val="FirstParagraph"/>
      </w:pPr>
      <w:r>
        <w:t xml:space="preserve">The </w:t>
      </w:r>
      <w:commentRangeStart w:id="251"/>
      <w:r>
        <w:t>NLDAS</w:t>
      </w:r>
      <w:commentRangeEnd w:id="251"/>
      <w:r w:rsidR="006434CB">
        <w:rPr>
          <w:rStyle w:val="CommentReference"/>
        </w:rPr>
        <w:commentReference w:id="251"/>
      </w:r>
      <w:r>
        <w:t xml:space="preserve">-2 </w:t>
      </w:r>
      <w:del w:id="252" w:author="Ben Livneh" w:date="2020-11-15T14:34:00Z">
        <w:r w:rsidDel="006434CB">
          <w:delText xml:space="preserve">forcing </w:delText>
        </w:r>
      </w:del>
      <w:ins w:id="253" w:author="Ben Livneh" w:date="2020-11-15T14:34:00Z">
        <w:r w:rsidR="006434CB">
          <w:t xml:space="preserve">meteorological </w:t>
        </w:r>
      </w:ins>
      <w:r>
        <w:t>dataset is a combination of daily gauge-based National Center for Environmental Pre</w:t>
      </w:r>
      <w:ins w:id="254" w:author="Ben Livneh" w:date="2020-11-15T14:34:00Z">
        <w:r w:rsidR="006434CB">
          <w:t>di</w:t>
        </w:r>
      </w:ins>
      <w:r>
        <w:t xml:space="preserve">ction Climate Prediction Center </w:t>
      </w:r>
      <w:ins w:id="255" w:author="Ben Livneh" w:date="2020-11-15T14:33:00Z">
        <w:r w:rsidR="006434CB">
          <w:t>(</w:t>
        </w:r>
      </w:ins>
      <w:ins w:id="256" w:author="Ben Livneh" w:date="2020-11-15T14:32:00Z">
        <w:r w:rsidR="006434CB">
          <w:t>NCEP-CP</w:t>
        </w:r>
      </w:ins>
      <w:ins w:id="257" w:author="Ben Livneh" w:date="2020-11-15T14:33:00Z">
        <w:r w:rsidR="006434CB">
          <w:t xml:space="preserve">C) </w:t>
        </w:r>
      </w:ins>
      <w:r>
        <w:t xml:space="preserve">and hourly radar-based National Weather Service </w:t>
      </w:r>
      <w:commentRangeStart w:id="258"/>
      <w:r>
        <w:t xml:space="preserve">WSR-88D </w:t>
      </w:r>
      <w:commentRangeEnd w:id="258"/>
      <w:r w:rsidR="006434CB">
        <w:rPr>
          <w:rStyle w:val="CommentReference"/>
        </w:rPr>
        <w:commentReference w:id="258"/>
      </w:r>
      <w:r>
        <w:t xml:space="preserve">precipitation (Cosgrove et al. 2003). The gauge-based estimates </w:t>
      </w:r>
      <w:del w:id="259" w:author="Ben Livneh" w:date="2020-11-15T14:34:00Z">
        <w:r w:rsidDel="006434CB">
          <w:delText xml:space="preserve">are </w:delText>
        </w:r>
      </w:del>
      <w:r>
        <w:t xml:space="preserve">are disaggregated to hourly using </w:t>
      </w:r>
      <w:commentRangeStart w:id="260"/>
      <w:r>
        <w:t xml:space="preserve">the </w:t>
      </w:r>
      <w:ins w:id="261" w:author="Ben Livneh" w:date="2020-11-15T14:35:00Z">
        <w:r w:rsidR="006434CB">
          <w:t xml:space="preserve">WSR-88D </w:t>
        </w:r>
      </w:ins>
      <w:r>
        <w:t>radar-based estimates</w:t>
      </w:r>
      <w:commentRangeEnd w:id="260"/>
      <w:r w:rsidR="0015709C">
        <w:rPr>
          <w:rStyle w:val="CommentReference"/>
        </w:rPr>
        <w:commentReference w:id="260"/>
      </w:r>
      <w:r>
        <w:t xml:space="preserve">, resulting in a </w:t>
      </w:r>
      <w:commentRangeStart w:id="262"/>
      <w:r>
        <w:t xml:space="preserve">real-time hourly </w:t>
      </w:r>
      <w:commentRangeEnd w:id="262"/>
      <w:r w:rsidR="0015709C">
        <w:rPr>
          <w:rStyle w:val="CommentReference"/>
        </w:rPr>
        <w:commentReference w:id="262"/>
      </w:r>
      <w:r>
        <w:t xml:space="preserve">gridded product at </w:t>
      </w:r>
      <w:ins w:id="263" w:author="Ben Livneh" w:date="2020-11-15T14:35:00Z">
        <w:r w:rsidR="0015709C">
          <w:rPr>
            <w:rFonts w:eastAsiaTheme="minorEastAsia"/>
          </w:rPr>
          <w:t xml:space="preserve">a </w:t>
        </w:r>
      </w:ins>
      <m:oMath>
        <m:sSup>
          <m:sSupPr>
            <m:ctrlPr>
              <w:rPr>
                <w:rFonts w:ascii="Cambria Math" w:hAnsi="Cambria Math"/>
              </w:rPr>
            </m:ctrlPr>
          </m:sSupPr>
          <m:e>
            <m:r>
              <w:rPr>
                <w:rFonts w:ascii="Cambria Math" w:hAnsi="Cambria Math"/>
              </w:rPr>
              <m:t>0.125</m:t>
            </m:r>
          </m:e>
          <m:sup>
            <m:r>
              <w:rPr>
                <w:rFonts w:ascii="Cambria Math" w:hAnsi="Cambria Math"/>
              </w:rPr>
              <m:t>o</m:t>
            </m:r>
          </m:sup>
        </m:sSup>
      </m:oMath>
      <w:r>
        <w:t xml:space="preserve"> (~</w:t>
      </w:r>
      <m:oMath>
        <m:r>
          <w:rPr>
            <w:rFonts w:ascii="Cambria Math" w:hAnsi="Cambria Math"/>
          </w:rPr>
          <m:t>12</m:t>
        </m:r>
      </m:oMath>
      <w:r>
        <w:t xml:space="preserve"> km) resolution </w:t>
      </w:r>
      <w:r>
        <w:lastRenderedPageBreak/>
        <w:t xml:space="preserve">across North America going back to </w:t>
      </w:r>
      <w:commentRangeStart w:id="264"/>
      <w:r>
        <w:t xml:space="preserve">1999 </w:t>
      </w:r>
      <w:commentRangeEnd w:id="264"/>
      <w:r w:rsidR="0015709C">
        <w:rPr>
          <w:rStyle w:val="CommentReference"/>
        </w:rPr>
        <w:commentReference w:id="264"/>
      </w:r>
      <w:r>
        <w:t xml:space="preserve">with a latency of approximately 4 days. Though it has low </w:t>
      </w:r>
      <w:ins w:id="265" w:author="Ben Livneh" w:date="2020-11-15T14:36:00Z">
        <w:r w:rsidR="0015709C">
          <w:t xml:space="preserve">horizontal </w:t>
        </w:r>
      </w:ins>
      <w:r>
        <w:t xml:space="preserve">resolution relative to the other precipitation products used here, NLDAS-2 forcing is a </w:t>
      </w:r>
      <w:ins w:id="266" w:author="Ben Livneh" w:date="2020-11-15T14:36:00Z">
        <w:r w:rsidR="0015709C">
          <w:t xml:space="preserve">widely used </w:t>
        </w:r>
      </w:ins>
      <w:r>
        <w:t xml:space="preserve">gauge-based product that has been extensively validated over more </w:t>
      </w:r>
      <w:del w:id="267" w:author="Ben Livneh" w:date="2020-11-15T14:37:00Z">
        <w:r w:rsidDel="0015709C">
          <w:delText xml:space="preserve">than </w:delText>
        </w:r>
      </w:del>
      <w:ins w:id="268" w:author="Ben Livneh" w:date="2020-11-15T14:37:00Z">
        <w:r w:rsidR="0015709C">
          <w:t xml:space="preserve">the past </w:t>
        </w:r>
      </w:ins>
      <w:r>
        <w:t>20 years</w:t>
      </w:r>
      <w:del w:id="269" w:author="Ben Livneh" w:date="2020-11-15T14:37:00Z">
        <w:r w:rsidDel="0015709C">
          <w:delText xml:space="preserve"> of real-time data</w:delText>
        </w:r>
      </w:del>
      <w:r>
        <w:t>.</w:t>
      </w:r>
    </w:p>
    <w:p w14:paraId="32F1AA48" w14:textId="77777777" w:rsidR="00270EF3" w:rsidRDefault="006776F0">
      <w:pPr>
        <w:pStyle w:val="Heading3"/>
      </w:pPr>
      <w:bookmarkStart w:id="270" w:name="X05269041a6b0f5289b0cc0d58cfdadbb991658f"/>
      <w:r>
        <w:t>Multi-Radar Multi-Sensor (MRMS) Quantitative Precipitation Estimate</w:t>
      </w:r>
      <w:bookmarkEnd w:id="270"/>
    </w:p>
    <w:p w14:paraId="7C1E63E5" w14:textId="37180AEC" w:rsidR="00270EF3" w:rsidRDefault="006776F0">
      <w:pPr>
        <w:pStyle w:val="FirstParagraph"/>
      </w:pPr>
      <w:r>
        <w:t xml:space="preserve">MRMS precipitation estimates are primarily based on a centralized radar mosaic with 2 minute resolution over the US and Canada. This study uses an hourly version that also integrates data from numerical weather prediction, satellites, gauges, lightning sensors, and precipitation models (Zhang et al. 2015). While both NLDAS-2 and MRMS estimates contain common information from gauges and radar, the NLDAS-2 product is primarily a gauge-based estimate while MRMS focuses on radar inputs. MRMS is the </w:t>
      </w:r>
      <w:del w:id="271" w:author="Ben Livneh" w:date="2020-11-15T14:38:00Z">
        <w:r w:rsidDel="0015709C">
          <w:delText xml:space="preserve">most recent </w:delText>
        </w:r>
      </w:del>
      <w:r>
        <w:t xml:space="preserve">precipitation product </w:t>
      </w:r>
      <w:del w:id="272" w:author="Ben Livneh" w:date="2020-11-15T14:38:00Z">
        <w:r w:rsidDel="0015709C">
          <w:delText xml:space="preserve">we </w:delText>
        </w:r>
      </w:del>
      <w:ins w:id="273" w:author="Ben Livneh" w:date="2020-11-15T14:38:00Z">
        <w:r w:rsidR="0015709C">
          <w:t xml:space="preserve">with the shortest period of record among the products </w:t>
        </w:r>
      </w:ins>
      <w:r>
        <w:t>selected</w:t>
      </w:r>
      <w:ins w:id="274" w:author="Ben Livneh" w:date="2020-11-15T14:38:00Z">
        <w:r w:rsidR="0015709C">
          <w:t xml:space="preserve"> for this study</w:t>
        </w:r>
      </w:ins>
      <w:r>
        <w:t xml:space="preserve">, and so there are relatively few years of data for validation. However, it has by far the highest resolution at </w:t>
      </w:r>
      <m:oMath>
        <m:sSup>
          <m:sSupPr>
            <m:ctrlPr>
              <w:rPr>
                <w:rFonts w:ascii="Cambria Math" w:hAnsi="Cambria Math"/>
              </w:rPr>
            </m:ctrlPr>
          </m:sSupPr>
          <m:e>
            <m:r>
              <w:rPr>
                <w:rFonts w:ascii="Cambria Math" w:hAnsi="Cambria Math"/>
              </w:rPr>
              <m:t>.01</m:t>
            </m:r>
          </m:e>
          <m:sup>
            <m:r>
              <w:rPr>
                <w:rFonts w:ascii="Cambria Math" w:hAnsi="Cambria Math"/>
              </w:rPr>
              <m:t>o</m:t>
            </m:r>
          </m:sup>
        </m:sSup>
      </m:oMath>
      <w:r>
        <w:t xml:space="preserve"> (~1.1 km) and represents the state of the art in terms of leveraging computing resources to take advantage of a multitude of overlapping radar and other types of sensors.</w:t>
      </w:r>
    </w:p>
    <w:p w14:paraId="34EB3CEE" w14:textId="77777777" w:rsidR="00270EF3" w:rsidRDefault="006776F0">
      <w:pPr>
        <w:pStyle w:val="Heading3"/>
      </w:pPr>
      <w:bookmarkStart w:id="275" w:name="Xc3ef045c11a2b927eb2596dcdf4e822d556764d"/>
      <w:r>
        <w:t>Global Precipitation Mission (GPM) Integrated Multi-satellitE Retrievals for Global (IMERG) precipitation measurement</w:t>
      </w:r>
      <w:bookmarkEnd w:id="275"/>
    </w:p>
    <w:p w14:paraId="3F8D504D" w14:textId="3BD229F6" w:rsidR="00270EF3" w:rsidRDefault="006776F0">
      <w:pPr>
        <w:pStyle w:val="FirstParagraph"/>
      </w:pPr>
      <w:r>
        <w:t>GPM IMERG precipitation estimates are a combination of multiple satellite measurements, including the GPM Core Observatory Microwave Imager which is considered the standard for other included satellites. In addition to active and passive microwave sensors, IMERG estimates include Infrared sensors, satellite-based radar, and precipitation gauge</w:t>
      </w:r>
      <w:ins w:id="276" w:author="Ben Livneh" w:date="2020-11-15T14:44:00Z">
        <w:r w:rsidR="00656569">
          <w:t xml:space="preserve"> adjustment</w:t>
        </w:r>
      </w:ins>
      <w:r>
        <w:t xml:space="preserve">s. The gauges are used for monthly bias correction (Huffman et al. 2020). There are 3 IMERG products, Early, Late, and Final, of which we use the </w:t>
      </w:r>
      <w:ins w:id="277" w:author="Ben Livneh" w:date="2020-11-15T18:20:00Z">
        <w:r w:rsidR="00F86588">
          <w:t>“IMERG-</w:t>
        </w:r>
      </w:ins>
      <w:r>
        <w:t>Early</w:t>
      </w:r>
      <w:ins w:id="278" w:author="Ben Livneh" w:date="2020-11-15T18:20:00Z">
        <w:r w:rsidR="00F86588">
          <w:t>”</w:t>
        </w:r>
      </w:ins>
      <w:r>
        <w:t xml:space="preserve"> (~4 hour latency) and the </w:t>
      </w:r>
      <w:ins w:id="279" w:author="Ben Livneh" w:date="2020-11-15T18:20:00Z">
        <w:r w:rsidR="00F86588">
          <w:t>“IMERG-</w:t>
        </w:r>
      </w:ins>
      <w:r>
        <w:t>Final</w:t>
      </w:r>
      <w:ins w:id="280" w:author="Ben Livneh" w:date="2020-11-15T18:20:00Z">
        <w:r w:rsidR="00F86588">
          <w:t>”</w:t>
        </w:r>
      </w:ins>
      <w:r>
        <w:t xml:space="preserve"> (~3.5 month latency) in this </w:t>
      </w:r>
      <w:commentRangeStart w:id="281"/>
      <w:r>
        <w:t xml:space="preserve">study. Since </w:t>
      </w:r>
      <w:commentRangeEnd w:id="281"/>
      <w:r w:rsidR="00CE62E4">
        <w:rPr>
          <w:rStyle w:val="CommentReference"/>
        </w:rPr>
        <w:commentReference w:id="281"/>
      </w:r>
      <w:r>
        <w:t xml:space="preserve">IMERG products use the GPM active and passive microwave data as a standard with only monthly gauge-based bias-correction, they are fundamentally different from many other precipitation products available. </w:t>
      </w:r>
      <w:del w:id="282" w:author="Ben Livneh" w:date="2020-11-15T18:21:00Z">
        <w:r w:rsidDel="00CE62E4">
          <w:delText xml:space="preserve">The </w:delText>
        </w:r>
      </w:del>
      <w:ins w:id="283" w:author="Ben Livneh" w:date="2020-11-15T18:21:00Z">
        <w:r w:rsidR="00CE62E4">
          <w:t>IMERG-</w:t>
        </w:r>
      </w:ins>
      <w:r>
        <w:t xml:space="preserve">Early </w:t>
      </w:r>
      <w:del w:id="284" w:author="Ben Livneh" w:date="2020-11-15T18:21:00Z">
        <w:r w:rsidDel="00CE62E4">
          <w:delText xml:space="preserve">version </w:delText>
        </w:r>
      </w:del>
      <w:r>
        <w:t xml:space="preserve">also has extremely </w:t>
      </w:r>
      <w:del w:id="285" w:author="Ben Livneh" w:date="2020-11-15T14:46:00Z">
        <w:r w:rsidDel="00656569">
          <w:delText xml:space="preserve">low </w:delText>
        </w:r>
      </w:del>
      <w:ins w:id="286" w:author="Ben Livneh" w:date="2020-11-15T14:46:00Z">
        <w:r w:rsidR="00656569">
          <w:t xml:space="preserve">small </w:t>
        </w:r>
      </w:ins>
      <w:r>
        <w:t>latency, making it the most suitable among</w:t>
      </w:r>
      <w:del w:id="287" w:author="Ben Livneh" w:date="2020-11-15T14:46:00Z">
        <w:r w:rsidDel="00656569">
          <w:delText>h</w:delText>
        </w:r>
      </w:del>
      <w:r>
        <w:t xml:space="preserve"> the products explored here for operational landslide modeling </w:t>
      </w:r>
      <w:ins w:id="288" w:author="Ben Livneh" w:date="2020-11-15T14:46:00Z">
        <w:r w:rsidR="00656569">
          <w:t xml:space="preserve">in the context of near </w:t>
        </w:r>
      </w:ins>
      <w:ins w:id="289" w:author="Ben Livneh" w:date="2020-11-15T18:21:00Z">
        <w:r w:rsidR="00F86588">
          <w:t>real-time</w:t>
        </w:r>
      </w:ins>
      <w:ins w:id="290" w:author="Ben Livneh" w:date="2020-11-15T14:46:00Z">
        <w:r w:rsidR="00656569">
          <w:t xml:space="preserve"> data availability. </w:t>
        </w:r>
      </w:ins>
      <w:del w:id="291" w:author="Ben Livneh" w:date="2020-11-15T14:46:00Z">
        <w:r w:rsidDel="00656569">
          <w:delText>provided that it is not significantly weaker in metrics important for landslide detection such as high peak intensities.</w:delText>
        </w:r>
      </w:del>
    </w:p>
    <w:p w14:paraId="2B4E6BA5" w14:textId="04E50D81" w:rsidR="00270EF3" w:rsidRDefault="006776F0">
      <w:pPr>
        <w:pStyle w:val="TableCaption"/>
      </w:pPr>
      <w:bookmarkStart w:id="292" w:name="tbl:products"/>
      <w:r>
        <w:t xml:space="preserve">Table 1: </w:t>
      </w:r>
      <w:del w:id="293" w:author="Ben Livneh" w:date="2020-11-15T14:39:00Z">
        <w:r w:rsidDel="007204EA">
          <w:delText xml:space="preserve">3 </w:delText>
        </w:r>
      </w:del>
      <w:ins w:id="294" w:author="Ben Livneh" w:date="2020-11-15T14:39:00Z">
        <w:r w:rsidR="007204EA">
          <w:t>Four p</w:t>
        </w:r>
      </w:ins>
      <w:del w:id="295" w:author="Ben Livneh" w:date="2020-11-15T14:39:00Z">
        <w:r w:rsidDel="007204EA">
          <w:delText>P</w:delText>
        </w:r>
      </w:del>
      <w:r>
        <w:t xml:space="preserve">recipitation products </w:t>
      </w:r>
      <w:commentRangeStart w:id="296"/>
      <w:del w:id="297" w:author="Ben Livneh" w:date="2020-11-15T14:39:00Z">
        <w:r w:rsidDel="007204EA">
          <w:delText xml:space="preserve">that will be </w:delText>
        </w:r>
      </w:del>
      <w:r>
        <w:t>used to characterize the degree of hydrologic uncertainty present immediately before and during landslide events</w:t>
      </w:r>
      <w:commentRangeEnd w:id="296"/>
      <w:r w:rsidR="007204EA">
        <w:rPr>
          <w:rStyle w:val="CommentReference"/>
          <w:i w:val="0"/>
        </w:rPr>
        <w:commentReference w:id="296"/>
      </w:r>
    </w:p>
    <w:tbl>
      <w:tblPr>
        <w:tblStyle w:val="Table"/>
        <w:tblW w:w="4999" w:type="pct"/>
        <w:tblLook w:val="07E0" w:firstRow="1" w:lastRow="1" w:firstColumn="1" w:lastColumn="1" w:noHBand="1" w:noVBand="1"/>
      </w:tblPr>
      <w:tblGrid>
        <w:gridCol w:w="2357"/>
        <w:gridCol w:w="3043"/>
        <w:gridCol w:w="1354"/>
        <w:gridCol w:w="1318"/>
        <w:gridCol w:w="1502"/>
      </w:tblGrid>
      <w:tr w:rsidR="00270EF3" w14:paraId="27CF86B9" w14:textId="77777777">
        <w:tc>
          <w:tcPr>
            <w:tcW w:w="0" w:type="auto"/>
            <w:tcBorders>
              <w:bottom w:val="single" w:sz="0" w:space="0" w:color="auto"/>
            </w:tcBorders>
            <w:vAlign w:val="bottom"/>
          </w:tcPr>
          <w:p w14:paraId="7A847254" w14:textId="77777777" w:rsidR="00270EF3" w:rsidRDefault="006776F0">
            <w:pPr>
              <w:pStyle w:val="Compact"/>
            </w:pPr>
            <w:r>
              <w:t>Precipitation product</w:t>
            </w:r>
          </w:p>
        </w:tc>
        <w:tc>
          <w:tcPr>
            <w:tcW w:w="0" w:type="auto"/>
            <w:tcBorders>
              <w:bottom w:val="single" w:sz="0" w:space="0" w:color="auto"/>
            </w:tcBorders>
            <w:vAlign w:val="bottom"/>
          </w:tcPr>
          <w:p w14:paraId="4622F51B" w14:textId="77777777" w:rsidR="00270EF3" w:rsidRDefault="006776F0">
            <w:pPr>
              <w:pStyle w:val="Compact"/>
            </w:pPr>
            <w:r>
              <w:t>Description</w:t>
            </w:r>
          </w:p>
        </w:tc>
        <w:tc>
          <w:tcPr>
            <w:tcW w:w="0" w:type="auto"/>
            <w:tcBorders>
              <w:bottom w:val="single" w:sz="0" w:space="0" w:color="auto"/>
            </w:tcBorders>
            <w:vAlign w:val="bottom"/>
          </w:tcPr>
          <w:p w14:paraId="4621D890" w14:textId="77777777" w:rsidR="00270EF3" w:rsidRDefault="006776F0">
            <w:pPr>
              <w:pStyle w:val="Compact"/>
            </w:pPr>
            <w:r>
              <w:t>Spatial Resolution</w:t>
            </w:r>
          </w:p>
        </w:tc>
        <w:tc>
          <w:tcPr>
            <w:tcW w:w="0" w:type="auto"/>
            <w:tcBorders>
              <w:bottom w:val="single" w:sz="0" w:space="0" w:color="auto"/>
            </w:tcBorders>
            <w:vAlign w:val="bottom"/>
          </w:tcPr>
          <w:p w14:paraId="1B7DD84B" w14:textId="77777777" w:rsidR="00270EF3" w:rsidRDefault="006776F0">
            <w:pPr>
              <w:pStyle w:val="Compact"/>
            </w:pPr>
            <w:r>
              <w:t>Temporal resolution</w:t>
            </w:r>
          </w:p>
        </w:tc>
        <w:tc>
          <w:tcPr>
            <w:tcW w:w="0" w:type="auto"/>
            <w:tcBorders>
              <w:bottom w:val="single" w:sz="0" w:space="0" w:color="auto"/>
            </w:tcBorders>
            <w:vAlign w:val="bottom"/>
          </w:tcPr>
          <w:p w14:paraId="45DF6FC4" w14:textId="77777777" w:rsidR="00270EF3" w:rsidRDefault="006776F0">
            <w:pPr>
              <w:pStyle w:val="Compact"/>
            </w:pPr>
            <w:r>
              <w:t>Typical Latency</w:t>
            </w:r>
          </w:p>
        </w:tc>
      </w:tr>
      <w:tr w:rsidR="00270EF3" w14:paraId="021CC440" w14:textId="77777777">
        <w:tc>
          <w:tcPr>
            <w:tcW w:w="0" w:type="auto"/>
          </w:tcPr>
          <w:p w14:paraId="5F703CD9" w14:textId="6A74FE3B" w:rsidR="00270EF3" w:rsidRDefault="006776F0">
            <w:pPr>
              <w:pStyle w:val="Compact"/>
            </w:pPr>
            <w:r>
              <w:t xml:space="preserve">Integrated Multi-satellitE Retrievals for Global precipitation measurement </w:t>
            </w:r>
            <w:del w:id="298" w:author="Ben Livneh" w:date="2020-11-15T18:20:00Z">
              <w:r w:rsidDel="00F86588">
                <w:delText xml:space="preserve">(IMERG) </w:delText>
              </w:r>
            </w:del>
            <w:r>
              <w:t>early run</w:t>
            </w:r>
            <w:ins w:id="299" w:author="Ben Livneh" w:date="2020-11-15T18:20:00Z">
              <w:r w:rsidR="00F86588">
                <w:t xml:space="preserve">, </w:t>
              </w:r>
              <w:r w:rsidR="00F86588">
                <w:lastRenderedPageBreak/>
                <w:t xml:space="preserve">“IMERG-Early” </w:t>
              </w:r>
            </w:ins>
            <w:r>
              <w:t xml:space="preserve"> (Hou et al. 2014)</w:t>
            </w:r>
          </w:p>
        </w:tc>
        <w:tc>
          <w:tcPr>
            <w:tcW w:w="0" w:type="auto"/>
          </w:tcPr>
          <w:p w14:paraId="6FDB4245" w14:textId="77777777" w:rsidR="00270EF3" w:rsidRDefault="006776F0">
            <w:pPr>
              <w:pStyle w:val="Compact"/>
            </w:pPr>
            <w:r>
              <w:lastRenderedPageBreak/>
              <w:t>Global network of satellites unified by measurements from a single reference radar/radiometer satellite.</w:t>
            </w:r>
          </w:p>
        </w:tc>
        <w:tc>
          <w:tcPr>
            <w:tcW w:w="0" w:type="auto"/>
          </w:tcPr>
          <w:p w14:paraId="498A516B" w14:textId="77777777" w:rsidR="00270EF3" w:rsidRDefault="0022721A">
            <w:pPr>
              <w:pStyle w:val="Compact"/>
            </w:pPr>
            <m:oMath>
              <m:sSup>
                <m:sSupPr>
                  <m:ctrlPr>
                    <w:rPr>
                      <w:rFonts w:ascii="Cambria Math" w:hAnsi="Cambria Math"/>
                    </w:rPr>
                  </m:ctrlPr>
                </m:sSupPr>
                <m:e>
                  <m:r>
                    <w:rPr>
                      <w:rFonts w:ascii="Cambria Math" w:hAnsi="Cambria Math"/>
                    </w:rPr>
                    <m:t>.1</m:t>
                  </m:r>
                </m:e>
                <m:sup>
                  <m:r>
                    <w:rPr>
                      <w:rFonts w:ascii="Cambria Math" w:hAnsi="Cambria Math"/>
                    </w:rPr>
                    <m:t>o</m:t>
                  </m:r>
                </m:sup>
              </m:sSup>
            </m:oMath>
            <w:r w:rsidR="006776F0">
              <w:t xml:space="preserve"> (~10 km)</w:t>
            </w:r>
          </w:p>
        </w:tc>
        <w:tc>
          <w:tcPr>
            <w:tcW w:w="0" w:type="auto"/>
          </w:tcPr>
          <w:p w14:paraId="5A62558E" w14:textId="77777777" w:rsidR="00270EF3" w:rsidRDefault="006776F0">
            <w:pPr>
              <w:pStyle w:val="Compact"/>
            </w:pPr>
            <w:r>
              <w:t>30 minutes</w:t>
            </w:r>
          </w:p>
        </w:tc>
        <w:tc>
          <w:tcPr>
            <w:tcW w:w="0" w:type="auto"/>
          </w:tcPr>
          <w:p w14:paraId="097900B5" w14:textId="77777777" w:rsidR="00270EF3" w:rsidRDefault="006776F0">
            <w:pPr>
              <w:pStyle w:val="Compact"/>
            </w:pPr>
            <w:r>
              <w:t>4 hours</w:t>
            </w:r>
          </w:p>
        </w:tc>
      </w:tr>
      <w:tr w:rsidR="00270EF3" w14:paraId="5A38A85D" w14:textId="77777777">
        <w:tc>
          <w:tcPr>
            <w:tcW w:w="0" w:type="auto"/>
          </w:tcPr>
          <w:p w14:paraId="24A169F9" w14:textId="64398ED5" w:rsidR="00270EF3" w:rsidRDefault="006776F0">
            <w:pPr>
              <w:pStyle w:val="Compact"/>
            </w:pPr>
            <w:del w:id="300" w:author="Ben Livneh" w:date="2020-11-15T18:21:00Z">
              <w:r w:rsidDel="00F86588">
                <w:delText>Integrated Multi-satellitE Retrievals for Global precipitation measurement (IMERG)</w:delText>
              </w:r>
            </w:del>
            <w:ins w:id="301" w:author="Ben Livneh" w:date="2020-11-15T18:21:00Z">
              <w:r w:rsidR="00F86588">
                <w:t>IMERG</w:t>
              </w:r>
            </w:ins>
            <w:r>
              <w:t xml:space="preserve"> final run</w:t>
            </w:r>
            <w:ins w:id="302" w:author="Ben Livneh" w:date="2020-11-15T18:21:00Z">
              <w:r w:rsidR="00F86588">
                <w:t>, “IMERG-Final”</w:t>
              </w:r>
            </w:ins>
            <w:r>
              <w:t xml:space="preserve"> (Hou et al. 2014)</w:t>
            </w:r>
          </w:p>
        </w:tc>
        <w:tc>
          <w:tcPr>
            <w:tcW w:w="0" w:type="auto"/>
          </w:tcPr>
          <w:p w14:paraId="5F6B3B11" w14:textId="77777777" w:rsidR="00270EF3" w:rsidRDefault="006776F0">
            <w:pPr>
              <w:pStyle w:val="Compact"/>
            </w:pPr>
            <w:r>
              <w:t>In addition to the satellite data included in the IMERG early run, the final run includes late-arriving microwave overpasses, monthly gauge-based adjustments, and an algorithm that interpolates forward as well as backward in time.</w:t>
            </w:r>
          </w:p>
        </w:tc>
        <w:tc>
          <w:tcPr>
            <w:tcW w:w="0" w:type="auto"/>
          </w:tcPr>
          <w:p w14:paraId="2FC5E234" w14:textId="77777777" w:rsidR="00270EF3" w:rsidRDefault="0022721A">
            <w:pPr>
              <w:pStyle w:val="Compact"/>
            </w:pPr>
            <m:oMath>
              <m:sSup>
                <m:sSupPr>
                  <m:ctrlPr>
                    <w:rPr>
                      <w:rFonts w:ascii="Cambria Math" w:hAnsi="Cambria Math"/>
                    </w:rPr>
                  </m:ctrlPr>
                </m:sSupPr>
                <m:e>
                  <m:r>
                    <w:rPr>
                      <w:rFonts w:ascii="Cambria Math" w:hAnsi="Cambria Math"/>
                    </w:rPr>
                    <m:t>.1</m:t>
                  </m:r>
                </m:e>
                <m:sup>
                  <m:r>
                    <w:rPr>
                      <w:rFonts w:ascii="Cambria Math" w:hAnsi="Cambria Math"/>
                    </w:rPr>
                    <m:t>o</m:t>
                  </m:r>
                </m:sup>
              </m:sSup>
            </m:oMath>
            <w:r w:rsidR="006776F0">
              <w:t xml:space="preserve"> (~10 km)</w:t>
            </w:r>
          </w:p>
        </w:tc>
        <w:tc>
          <w:tcPr>
            <w:tcW w:w="0" w:type="auto"/>
          </w:tcPr>
          <w:p w14:paraId="5583B55D" w14:textId="77777777" w:rsidR="00270EF3" w:rsidRDefault="006776F0">
            <w:pPr>
              <w:pStyle w:val="Compact"/>
            </w:pPr>
            <w:r>
              <w:t>30 minutes</w:t>
            </w:r>
          </w:p>
        </w:tc>
        <w:tc>
          <w:tcPr>
            <w:tcW w:w="0" w:type="auto"/>
          </w:tcPr>
          <w:p w14:paraId="38D18DC6" w14:textId="77777777" w:rsidR="00270EF3" w:rsidRDefault="006776F0">
            <w:pPr>
              <w:pStyle w:val="Compact"/>
            </w:pPr>
            <w:r>
              <w:t>3.5 months</w:t>
            </w:r>
          </w:p>
        </w:tc>
      </w:tr>
      <w:tr w:rsidR="00270EF3" w14:paraId="5BC0B531" w14:textId="77777777">
        <w:tc>
          <w:tcPr>
            <w:tcW w:w="0" w:type="auto"/>
          </w:tcPr>
          <w:p w14:paraId="4A9FE3E8" w14:textId="77777777" w:rsidR="00270EF3" w:rsidRDefault="006776F0">
            <w:pPr>
              <w:pStyle w:val="Compact"/>
            </w:pPr>
            <w:r>
              <w:t>Multi-Radar Multi-Sensor (MRMS) (Zhang et al. 2015)</w:t>
            </w:r>
          </w:p>
        </w:tc>
        <w:tc>
          <w:tcPr>
            <w:tcW w:w="0" w:type="auto"/>
          </w:tcPr>
          <w:p w14:paraId="72F7193D" w14:textId="77777777" w:rsidR="00270EF3" w:rsidRDefault="006776F0">
            <w:pPr>
              <w:pStyle w:val="Compact"/>
            </w:pPr>
            <w:r>
              <w:t>Integrates data from radars, satellites, precipitation gages, and other sensors to provide real-time decision support</w:t>
            </w:r>
          </w:p>
        </w:tc>
        <w:tc>
          <w:tcPr>
            <w:tcW w:w="0" w:type="auto"/>
          </w:tcPr>
          <w:p w14:paraId="0C9030D3" w14:textId="77777777" w:rsidR="00270EF3" w:rsidRDefault="0022721A">
            <w:pPr>
              <w:pStyle w:val="Compact"/>
            </w:pPr>
            <m:oMath>
              <m:sSup>
                <m:sSupPr>
                  <m:ctrlPr>
                    <w:rPr>
                      <w:rFonts w:ascii="Cambria Math" w:hAnsi="Cambria Math"/>
                    </w:rPr>
                  </m:ctrlPr>
                </m:sSupPr>
                <m:e>
                  <m:r>
                    <w:rPr>
                      <w:rFonts w:ascii="Cambria Math" w:hAnsi="Cambria Math"/>
                    </w:rPr>
                    <m:t>.01</m:t>
                  </m:r>
                </m:e>
                <m:sup>
                  <m:r>
                    <w:rPr>
                      <w:rFonts w:ascii="Cambria Math" w:hAnsi="Cambria Math"/>
                    </w:rPr>
                    <m:t>o</m:t>
                  </m:r>
                </m:sup>
              </m:sSup>
            </m:oMath>
            <w:r w:rsidR="006776F0">
              <w:t xml:space="preserve"> (~1.1 km)</w:t>
            </w:r>
          </w:p>
        </w:tc>
        <w:tc>
          <w:tcPr>
            <w:tcW w:w="0" w:type="auto"/>
          </w:tcPr>
          <w:p w14:paraId="12ADC547" w14:textId="77777777" w:rsidR="00270EF3" w:rsidRDefault="006776F0">
            <w:pPr>
              <w:pStyle w:val="Compact"/>
            </w:pPr>
            <w:r>
              <w:t>2 minutes</w:t>
            </w:r>
          </w:p>
        </w:tc>
        <w:tc>
          <w:tcPr>
            <w:tcW w:w="0" w:type="auto"/>
          </w:tcPr>
          <w:p w14:paraId="2F75F83B" w14:textId="77777777" w:rsidR="00270EF3" w:rsidRDefault="006776F0">
            <w:pPr>
              <w:pStyle w:val="Compact"/>
            </w:pPr>
            <w:r>
              <w:t>&lt; 5 minutes</w:t>
            </w:r>
          </w:p>
        </w:tc>
      </w:tr>
      <w:tr w:rsidR="00270EF3" w14:paraId="44D7468F" w14:textId="77777777">
        <w:tc>
          <w:tcPr>
            <w:tcW w:w="0" w:type="auto"/>
          </w:tcPr>
          <w:p w14:paraId="0AF3F6C4" w14:textId="77777777" w:rsidR="00270EF3" w:rsidRDefault="006776F0">
            <w:pPr>
              <w:pStyle w:val="Compact"/>
            </w:pPr>
            <w:r>
              <w:t>North American Land Data Assimilation System version 2 (NLDAS-2) forcing (Xia et al. 2012)</w:t>
            </w:r>
          </w:p>
        </w:tc>
        <w:tc>
          <w:tcPr>
            <w:tcW w:w="0" w:type="auto"/>
          </w:tcPr>
          <w:p w14:paraId="4C4E6823" w14:textId="77777777" w:rsidR="00270EF3" w:rsidRDefault="006776F0">
            <w:pPr>
              <w:pStyle w:val="Compact"/>
            </w:pPr>
            <w:r>
              <w:t>Disaggregation of Climate Prediction Center daily precipitation using bias-corrected radar</w:t>
            </w:r>
          </w:p>
        </w:tc>
        <w:tc>
          <w:tcPr>
            <w:tcW w:w="0" w:type="auto"/>
          </w:tcPr>
          <w:p w14:paraId="76FDE39F" w14:textId="77777777" w:rsidR="00270EF3" w:rsidRDefault="0022721A">
            <w:pPr>
              <w:pStyle w:val="Compact"/>
            </w:pPr>
            <m:oMath>
              <m:sSup>
                <m:sSupPr>
                  <m:ctrlPr>
                    <w:rPr>
                      <w:rFonts w:ascii="Cambria Math" w:hAnsi="Cambria Math"/>
                    </w:rPr>
                  </m:ctrlPr>
                </m:sSupPr>
                <m:e>
                  <m:r>
                    <w:rPr>
                      <w:rFonts w:ascii="Cambria Math" w:hAnsi="Cambria Math"/>
                    </w:rPr>
                    <m:t>.125</m:t>
                  </m:r>
                </m:e>
                <m:sup>
                  <m:r>
                    <w:rPr>
                      <w:rFonts w:ascii="Cambria Math" w:hAnsi="Cambria Math"/>
                    </w:rPr>
                    <m:t>o</m:t>
                  </m:r>
                </m:sup>
              </m:sSup>
            </m:oMath>
            <w:r w:rsidR="006776F0">
              <w:t xml:space="preserve"> (~ 12 km)</w:t>
            </w:r>
          </w:p>
        </w:tc>
        <w:tc>
          <w:tcPr>
            <w:tcW w:w="0" w:type="auto"/>
          </w:tcPr>
          <w:p w14:paraId="051253F6" w14:textId="77777777" w:rsidR="00270EF3" w:rsidRDefault="006776F0">
            <w:pPr>
              <w:pStyle w:val="Compact"/>
            </w:pPr>
            <w:r>
              <w:t>1 hour</w:t>
            </w:r>
          </w:p>
        </w:tc>
        <w:tc>
          <w:tcPr>
            <w:tcW w:w="0" w:type="auto"/>
          </w:tcPr>
          <w:p w14:paraId="2B2BA7F6" w14:textId="77777777" w:rsidR="00270EF3" w:rsidRDefault="006776F0">
            <w:pPr>
              <w:pStyle w:val="Compact"/>
            </w:pPr>
            <w:r>
              <w:t>4 days</w:t>
            </w:r>
          </w:p>
        </w:tc>
      </w:tr>
      <w:tr w:rsidR="00270EF3" w14:paraId="3D46B66D" w14:textId="77777777">
        <w:tc>
          <w:tcPr>
            <w:tcW w:w="0" w:type="auto"/>
          </w:tcPr>
          <w:p w14:paraId="11BAACA6" w14:textId="77777777" w:rsidR="00270EF3" w:rsidRDefault="006776F0">
            <w:pPr>
              <w:pStyle w:val="Compact"/>
            </w:pPr>
            <w:commentRangeStart w:id="303"/>
            <w:r>
              <w:t>NOAA High-Resolution Rapid Refresh (HRRR) model (Alexander et al. 2016)</w:t>
            </w:r>
          </w:p>
        </w:tc>
        <w:tc>
          <w:tcPr>
            <w:tcW w:w="0" w:type="auto"/>
          </w:tcPr>
          <w:p w14:paraId="417E27D5" w14:textId="77777777" w:rsidR="00270EF3" w:rsidRDefault="006776F0">
            <w:pPr>
              <w:pStyle w:val="Compact"/>
            </w:pPr>
            <w:r>
              <w:t>Numerical Weather Prediction with radar assimilation.</w:t>
            </w:r>
          </w:p>
        </w:tc>
        <w:tc>
          <w:tcPr>
            <w:tcW w:w="0" w:type="auto"/>
          </w:tcPr>
          <w:p w14:paraId="1FCAF3D1" w14:textId="77777777" w:rsidR="00270EF3" w:rsidRDefault="006776F0">
            <w:pPr>
              <w:pStyle w:val="Compact"/>
            </w:pPr>
            <m:oMath>
              <m:r>
                <w:rPr>
                  <w:rFonts w:ascii="Cambria Math" w:hAnsi="Cambria Math"/>
                </w:rPr>
                <m:t>3</m:t>
              </m:r>
            </m:oMath>
            <w:r>
              <w:t xml:space="preserve"> km</w:t>
            </w:r>
          </w:p>
        </w:tc>
        <w:tc>
          <w:tcPr>
            <w:tcW w:w="0" w:type="auto"/>
          </w:tcPr>
          <w:p w14:paraId="47F85FCF" w14:textId="77777777" w:rsidR="00270EF3" w:rsidRDefault="006776F0">
            <w:pPr>
              <w:pStyle w:val="Compact"/>
            </w:pPr>
            <w:r>
              <w:t>1 hour</w:t>
            </w:r>
          </w:p>
        </w:tc>
        <w:tc>
          <w:tcPr>
            <w:tcW w:w="0" w:type="auto"/>
          </w:tcPr>
          <w:p w14:paraId="1E805B99" w14:textId="77777777" w:rsidR="00270EF3" w:rsidRDefault="006776F0">
            <w:pPr>
              <w:pStyle w:val="Compact"/>
            </w:pPr>
            <w:r>
              <w:t>1-36 hour forecasts updated hourly</w:t>
            </w:r>
            <w:commentRangeEnd w:id="303"/>
            <w:r w:rsidR="00656569">
              <w:rPr>
                <w:rStyle w:val="CommentReference"/>
              </w:rPr>
              <w:commentReference w:id="303"/>
            </w:r>
          </w:p>
        </w:tc>
      </w:tr>
    </w:tbl>
    <w:p w14:paraId="5CD15620" w14:textId="2DCB3253" w:rsidR="00270EF3" w:rsidRDefault="006463B6">
      <w:pPr>
        <w:pStyle w:val="Heading2"/>
      </w:pPr>
      <w:bookmarkStart w:id="304" w:name="sec:compute_storms"/>
      <w:bookmarkEnd w:id="292"/>
      <w:ins w:id="305" w:author="Ben Livneh" w:date="2020-11-15T13:32:00Z">
        <w:r>
          <w:t xml:space="preserve">2.3 </w:t>
        </w:r>
      </w:ins>
      <w:r w:rsidR="006776F0">
        <w:t xml:space="preserve">Precipitation </w:t>
      </w:r>
      <w:ins w:id="306" w:author="Ben Livneh" w:date="2020-11-15T14:47:00Z">
        <w:r w:rsidR="00656569">
          <w:t>inter-</w:t>
        </w:r>
      </w:ins>
      <w:r w:rsidR="006776F0">
        <w:t xml:space="preserve">comparison </w:t>
      </w:r>
      <w:del w:id="307" w:author="Ben Livneh" w:date="2020-11-15T14:47:00Z">
        <w:r w:rsidR="006776F0" w:rsidDel="00C14E43">
          <w:delText xml:space="preserve">using </w:delText>
        </w:r>
      </w:del>
      <w:ins w:id="308" w:author="Ben Livneh" w:date="2020-11-15T14:47:00Z">
        <w:r w:rsidR="00C14E43">
          <w:t xml:space="preserve">and computation of </w:t>
        </w:r>
      </w:ins>
      <w:r w:rsidR="006776F0">
        <w:t>storm characteristics</w:t>
      </w:r>
      <w:bookmarkEnd w:id="304"/>
    </w:p>
    <w:p w14:paraId="65E2045B" w14:textId="2FC22861" w:rsidR="00270EF3" w:rsidRDefault="006776F0">
      <w:pPr>
        <w:pStyle w:val="FirstParagraph"/>
      </w:pPr>
      <w:r>
        <w:t>For each of the above precipitation products, data were extracted for the nearest grid location</w:t>
      </w:r>
      <w:ins w:id="309" w:author="Ben Livneh" w:date="2020-11-15T14:48:00Z">
        <w:r w:rsidR="00C14E43">
          <w:t xml:space="preserve"> for the period</w:t>
        </w:r>
      </w:ins>
      <w:r>
        <w:t xml:space="preserve"> between May 2015 (the earliest date MRMS data are available) and May 2020 (the latest release of IMERG</w:t>
      </w:r>
      <w:ins w:id="310" w:author="Ben Livneh" w:date="2020-11-15T18:23:00Z">
        <w:r w:rsidR="00980AE2">
          <w:t>-</w:t>
        </w:r>
      </w:ins>
      <w:del w:id="311" w:author="Ben Livneh" w:date="2020-11-15T18:23:00Z">
        <w:r w:rsidDel="00980AE2">
          <w:delText xml:space="preserve"> </w:delText>
        </w:r>
      </w:del>
      <w:r>
        <w:t xml:space="preserve">Final data). A </w:t>
      </w:r>
      <w:ins w:id="312" w:author="Ben Livneh" w:date="2020-11-15T14:48:00Z">
        <w:r w:rsidR="00C14E43">
          <w:t xml:space="preserve">minimum </w:t>
        </w:r>
      </w:ins>
      <w:r>
        <w:t xml:space="preserve">threshold of 1 mm was applied to the precipitation data to reduce noise. The data were then split into storm events, where </w:t>
      </w:r>
      <w:commentRangeStart w:id="313"/>
      <w:r>
        <w:t xml:space="preserve">a gap of at least 24 hours </w:t>
      </w:r>
      <w:commentRangeEnd w:id="313"/>
      <w:r w:rsidR="00C14E43">
        <w:rPr>
          <w:rStyle w:val="CommentReference"/>
        </w:rPr>
        <w:commentReference w:id="313"/>
      </w:r>
      <w:r>
        <w:t xml:space="preserve">was considered to </w:t>
      </w:r>
      <w:del w:id="314" w:author="Ben Livneh" w:date="2020-11-15T14:48:00Z">
        <w:r w:rsidDel="00C14E43">
          <w:delText xml:space="preserve">be </w:delText>
        </w:r>
      </w:del>
      <w:ins w:id="315" w:author="Ben Livneh" w:date="2020-11-15T14:48:00Z">
        <w:r w:rsidR="00C14E43">
          <w:t xml:space="preserve">mark </w:t>
        </w:r>
      </w:ins>
      <w:r>
        <w:t>the end of one storm and the beginning of the next.</w:t>
      </w:r>
    </w:p>
    <w:p w14:paraId="2ACE0521" w14:textId="766829BF" w:rsidR="00270EF3" w:rsidRDefault="006776F0">
      <w:pPr>
        <w:pStyle w:val="BodyText"/>
      </w:pPr>
      <w:commentRangeStart w:id="316"/>
      <w:r>
        <w:t xml:space="preserve">For </w:t>
      </w:r>
      <w:commentRangeEnd w:id="316"/>
      <w:r w:rsidR="00784D9B">
        <w:rPr>
          <w:rStyle w:val="CommentReference"/>
        </w:rPr>
        <w:commentReference w:id="316"/>
      </w:r>
      <w:r>
        <w:t xml:space="preserve">each storm, </w:t>
      </w:r>
      <w:del w:id="317" w:author="Ben Livneh" w:date="2020-11-15T14:49:00Z">
        <w:r w:rsidDel="00232F71">
          <w:delText xml:space="preserve">storm </w:delText>
        </w:r>
      </w:del>
      <w:ins w:id="318" w:author="Ben Livneh" w:date="2020-11-15T14:49:00Z">
        <w:r w:rsidR="00232F71">
          <w:t xml:space="preserve">the </w:t>
        </w:r>
      </w:ins>
      <w:r>
        <w:t xml:space="preserve">characteristics of depth, duration, intensity, and </w:t>
      </w:r>
      <w:commentRangeStart w:id="319"/>
      <w:r>
        <w:t xml:space="preserve">peak intensity </w:t>
      </w:r>
      <w:commentRangeEnd w:id="319"/>
      <w:r w:rsidR="00232F71">
        <w:rPr>
          <w:rStyle w:val="CommentReference"/>
        </w:rPr>
        <w:commentReference w:id="319"/>
      </w:r>
      <w:r>
        <w:t xml:space="preserve">were computed and compared. </w:t>
      </w:r>
      <w:ins w:id="320" w:author="Ben Livneh" w:date="2020-11-15T14:51:00Z">
        <w:r w:rsidR="00961461">
          <w:t>Depth, duration</w:t>
        </w:r>
      </w:ins>
      <w:ins w:id="321" w:author="Ben Livneh" w:date="2020-11-15T14:52:00Z">
        <w:r w:rsidR="00961461">
          <w:t>, and frequency were chosen since they reflect the most common metrics used in extreme precipitation analysis (e.</w:t>
        </w:r>
        <w:commentRangeStart w:id="322"/>
        <w:r w:rsidR="00961461">
          <w:t>g. England et al., 2019</w:t>
        </w:r>
        <w:commentRangeEnd w:id="322"/>
        <w:r w:rsidR="00961461">
          <w:rPr>
            <w:rStyle w:val="CommentReference"/>
          </w:rPr>
          <w:commentReference w:id="322"/>
        </w:r>
        <w:r w:rsidR="00961461">
          <w:t xml:space="preserve">), </w:t>
        </w:r>
        <w:r w:rsidR="00961461" w:rsidRPr="00961461">
          <w:rPr>
            <w:highlight w:val="yellow"/>
            <w:rPrChange w:id="323" w:author="Ben Livneh" w:date="2020-11-15T14:53:00Z">
              <w:rPr/>
            </w:rPrChange>
          </w:rPr>
          <w:t xml:space="preserve">whereas peak intensity was important </w:t>
        </w:r>
        <w:commentRangeStart w:id="324"/>
        <w:r w:rsidR="00961461" w:rsidRPr="00961461">
          <w:rPr>
            <w:highlight w:val="yellow"/>
            <w:rPrChange w:id="325" w:author="Ben Livneh" w:date="2020-11-15T14:53:00Z">
              <w:rPr/>
            </w:rPrChange>
          </w:rPr>
          <w:t>because</w:t>
        </w:r>
      </w:ins>
      <w:commentRangeEnd w:id="324"/>
      <w:ins w:id="326" w:author="Ben Livneh" w:date="2020-11-15T14:53:00Z">
        <w:r w:rsidR="00961461">
          <w:rPr>
            <w:rStyle w:val="CommentReference"/>
          </w:rPr>
          <w:commentReference w:id="324"/>
        </w:r>
      </w:ins>
      <w:ins w:id="327" w:author="Ben Livneh" w:date="2020-11-15T14:52:00Z">
        <w:r w:rsidR="00961461" w:rsidRPr="00961461">
          <w:rPr>
            <w:highlight w:val="yellow"/>
            <w:rPrChange w:id="328" w:author="Ben Livneh" w:date="2020-11-15T14:53:00Z">
              <w:rPr/>
            </w:rPrChange>
          </w:rPr>
          <w:t>…</w:t>
        </w:r>
        <w:r w:rsidR="00961461">
          <w:t xml:space="preserve"> </w:t>
        </w:r>
      </w:ins>
      <w:r>
        <w:t xml:space="preserve">In addition, the </w:t>
      </w:r>
      <w:commentRangeStart w:id="329"/>
      <w:r>
        <w:t>distribution of storm depth</w:t>
      </w:r>
      <w:commentRangeEnd w:id="329"/>
      <w:r w:rsidR="00961461">
        <w:rPr>
          <w:rStyle w:val="CommentReference"/>
        </w:rPr>
        <w:commentReference w:id="329"/>
      </w:r>
      <w:r>
        <w:t xml:space="preserve">, rank, and z-score were computed for the day of the landslide, the full preciptitation record. Storm depth was </w:t>
      </w:r>
      <w:del w:id="330" w:author="Ben Livneh" w:date="2020-11-15T14:54:00Z">
        <w:r w:rsidDel="00961461">
          <w:delText xml:space="preserve">used </w:delText>
        </w:r>
      </w:del>
      <w:ins w:id="331" w:author="Ben Livneh" w:date="2020-11-15T14:54:00Z">
        <w:r w:rsidR="00961461">
          <w:t xml:space="preserve">computed </w:t>
        </w:r>
      </w:ins>
      <w:r>
        <w:t xml:space="preserve">to </w:t>
      </w:r>
      <w:del w:id="332" w:author="Ben Livneh" w:date="2020-11-15T14:54:00Z">
        <w:r w:rsidDel="00961461">
          <w:delText>indicate if</w:delText>
        </w:r>
      </w:del>
      <w:ins w:id="333" w:author="Ben Livneh" w:date="2020-11-15T14:54:00Z">
        <w:r w:rsidR="00961461">
          <w:t>evaluate whether</w:t>
        </w:r>
      </w:ins>
      <w:r>
        <w:t xml:space="preserve"> any </w:t>
      </w:r>
      <w:r>
        <w:lastRenderedPageBreak/>
        <w:t xml:space="preserve">particular product had and unusual distribution of precipitation. Rank was chosen as in indicator of the </w:t>
      </w:r>
      <w:del w:id="334" w:author="Ben Livneh" w:date="2020-11-15T14:54:00Z">
        <w:r w:rsidDel="00784D9B">
          <w:delText xml:space="preserve">bias </w:delText>
        </w:r>
      </w:del>
      <w:ins w:id="335" w:author="Ben Livneh" w:date="2020-11-15T14:54:00Z">
        <w:r w:rsidR="00784D9B">
          <w:t xml:space="preserve">relative magnitude </w:t>
        </w:r>
      </w:ins>
      <w:r>
        <w:t xml:space="preserve">of each product relative to the others, and </w:t>
      </w:r>
      <w:ins w:id="336" w:author="Ben Livneh" w:date="2020-11-15T14:55:00Z">
        <w:r w:rsidR="00784D9B">
          <w:t xml:space="preserve">the </w:t>
        </w:r>
      </w:ins>
      <w:r>
        <w:t xml:space="preserve">z-score </w:t>
      </w:r>
      <w:ins w:id="337" w:author="Ben Livneh" w:date="2020-11-15T14:54:00Z">
        <w:r w:rsidR="00784D9B">
          <w:t xml:space="preserve">is </w:t>
        </w:r>
      </w:ins>
      <w:r>
        <w:t xml:space="preserve">an indicator of the variability of each product relative to the </w:t>
      </w:r>
      <w:commentRangeStart w:id="338"/>
      <w:r>
        <w:t>others</w:t>
      </w:r>
      <w:commentRangeEnd w:id="338"/>
      <w:r w:rsidR="00400BA7">
        <w:rPr>
          <w:rStyle w:val="CommentReference"/>
        </w:rPr>
        <w:commentReference w:id="338"/>
      </w:r>
      <w:r>
        <w:t>.</w:t>
      </w:r>
    </w:p>
    <w:p w14:paraId="3CA7964F" w14:textId="609EC7BB" w:rsidR="00270EF3" w:rsidRDefault="00F72C9E">
      <w:pPr>
        <w:pStyle w:val="BodyText"/>
      </w:pPr>
      <w:ins w:id="339" w:author="Ben Livneh" w:date="2020-11-15T14:58:00Z">
        <w:r>
          <w:t>T</w:t>
        </w:r>
      </w:ins>
      <w:ins w:id="340" w:author="Ben Livneh" w:date="2020-11-15T14:56:00Z">
        <w:r w:rsidR="001A7688">
          <w:t xml:space="preserve">o facilitate comparison of storm </w:t>
        </w:r>
      </w:ins>
      <w:ins w:id="341" w:author="Ben Livneh" w:date="2020-11-15T14:57:00Z">
        <w:r w:rsidR="001A7688">
          <w:t>characteristics</w:t>
        </w:r>
      </w:ins>
      <w:ins w:id="342" w:author="Ben Livneh" w:date="2020-11-15T14:56:00Z">
        <w:r w:rsidR="001A7688">
          <w:t xml:space="preserve"> within a single ove</w:t>
        </w:r>
      </w:ins>
      <w:ins w:id="343" w:author="Ben Livneh" w:date="2020-11-15T14:57:00Z">
        <w:r w:rsidR="001A7688">
          <w:t xml:space="preserve">r-arching framework, </w:t>
        </w:r>
      </w:ins>
      <w:del w:id="344" w:author="Ben Livneh" w:date="2020-11-15T14:57:00Z">
        <w:r w:rsidR="006776F0" w:rsidDel="001A7688">
          <w:delText xml:space="preserve">For </w:delText>
        </w:r>
      </w:del>
      <w:r w:rsidR="006776F0">
        <w:t xml:space="preserve">the </w:t>
      </w:r>
      <w:ins w:id="345" w:author="Ben Livneh" w:date="2020-11-15T14:57:00Z">
        <w:r>
          <w:t xml:space="preserve">return period of the </w:t>
        </w:r>
      </w:ins>
      <w:r w:rsidR="006776F0">
        <w:t>landslide-triggering storms</w:t>
      </w:r>
      <w:del w:id="346" w:author="Ben Livneh" w:date="2020-11-15T14:57:00Z">
        <w:r w:rsidR="006776F0" w:rsidDel="00F72C9E">
          <w:delText>, the return period of the precipitation</w:delText>
        </w:r>
      </w:del>
      <w:r w:rsidR="006776F0">
        <w:t xml:space="preserve"> was also computed using the NOAA precipitation atlas frequency estimations (US Department of Commerce 2013). In order to </w:t>
      </w:r>
      <w:del w:id="347" w:author="Ben Livneh" w:date="2020-11-15T14:58:00Z">
        <w:r w:rsidR="006776F0" w:rsidDel="00F72C9E">
          <w:delText xml:space="preserve">determine </w:delText>
        </w:r>
      </w:del>
      <w:ins w:id="348" w:author="Ben Livneh" w:date="2020-11-15T14:58:00Z">
        <w:r>
          <w:t xml:space="preserve">define </w:t>
        </w:r>
      </w:ins>
      <w:del w:id="349" w:author="Ben Livneh" w:date="2020-11-15T14:59:00Z">
        <w:r w:rsidR="006776F0" w:rsidDel="00F72C9E">
          <w:delText xml:space="preserve">the </w:delText>
        </w:r>
      </w:del>
      <w:ins w:id="350" w:author="Ben Livneh" w:date="2020-11-15T14:59:00Z">
        <w:r>
          <w:t xml:space="preserve">a consistent </w:t>
        </w:r>
      </w:ins>
      <w:del w:id="351" w:author="Ben Livneh" w:date="2020-11-15T14:58:00Z">
        <w:r w:rsidR="006776F0" w:rsidDel="00F72C9E">
          <w:delText xml:space="preserve">highest </w:delText>
        </w:r>
      </w:del>
      <w:r w:rsidR="006776F0">
        <w:t xml:space="preserve">return period </w:t>
      </w:r>
      <w:del w:id="352" w:author="Ben Livneh" w:date="2020-11-15T14:59:00Z">
        <w:r w:rsidR="006776F0" w:rsidDel="00F72C9E">
          <w:delText>subset of the</w:delText>
        </w:r>
      </w:del>
      <w:ins w:id="353" w:author="Ben Livneh" w:date="2020-11-15T14:59:00Z">
        <w:r>
          <w:t>for each</w:t>
        </w:r>
      </w:ins>
      <w:r w:rsidR="006776F0">
        <w:t xml:space="preserve"> storm, the maximum precipitation value for each applicable NOAA atlas duration (1, 2, 3, 6, 12, 24, 48, 72, 96, and 168 hours) was </w:t>
      </w:r>
      <w:commentRangeStart w:id="354"/>
      <w:r w:rsidR="006776F0">
        <w:t>extracted</w:t>
      </w:r>
      <w:commentRangeEnd w:id="354"/>
      <w:r>
        <w:rPr>
          <w:rStyle w:val="CommentReference"/>
        </w:rPr>
        <w:commentReference w:id="354"/>
      </w:r>
      <w:r w:rsidR="006776F0">
        <w:t>. For example, for the 3-hour duration,</w:t>
      </w:r>
      <w:ins w:id="355" w:author="Ben Livneh" w:date="2020-11-15T15:00:00Z">
        <w:r>
          <w:t xml:space="preserve"> the cumulative </w:t>
        </w:r>
      </w:ins>
      <w:del w:id="356" w:author="Ben Livneh" w:date="2020-11-15T15:00:00Z">
        <w:r w:rsidR="006776F0" w:rsidDel="00F72C9E">
          <w:delText xml:space="preserve"> a running </w:delText>
        </w:r>
      </w:del>
      <w:r w:rsidR="006776F0">
        <w:t xml:space="preserve">3-hour precipitation total was calculated for the entire storm, and the </w:t>
      </w:r>
      <w:commentRangeStart w:id="357"/>
      <w:r w:rsidR="006776F0">
        <w:t>maximum of the total chosen to look up in the NOAA atlas</w:t>
      </w:r>
      <w:commentRangeEnd w:id="357"/>
      <w:r w:rsidR="00C8682D">
        <w:rPr>
          <w:rStyle w:val="CommentReference"/>
        </w:rPr>
        <w:commentReference w:id="357"/>
      </w:r>
      <w:r w:rsidR="006776F0">
        <w:t xml:space="preserve">. We then selected the maximum return period </w:t>
      </w:r>
      <w:commentRangeStart w:id="358"/>
      <w:ins w:id="359" w:author="Ben Livneh" w:date="2020-11-15T15:01:00Z">
        <w:r w:rsidR="00C8682D">
          <w:t xml:space="preserve">for each of </w:t>
        </w:r>
      </w:ins>
      <w:del w:id="360" w:author="Ben Livneh" w:date="2020-11-15T15:01:00Z">
        <w:r w:rsidR="006776F0" w:rsidDel="00C8682D">
          <w:delText xml:space="preserve">from among </w:delText>
        </w:r>
      </w:del>
      <w:r w:rsidR="006776F0">
        <w:t>the 1</w:t>
      </w:r>
      <w:commentRangeEnd w:id="358"/>
      <w:r w:rsidR="00C8682D">
        <w:rPr>
          <w:rStyle w:val="CommentReference"/>
        </w:rPr>
        <w:commentReference w:id="358"/>
      </w:r>
      <w:r w:rsidR="006776F0">
        <w:t xml:space="preserve">0 </w:t>
      </w:r>
      <w:del w:id="361" w:author="Ben Livneh" w:date="2020-11-15T15:01:00Z">
        <w:r w:rsidR="006776F0" w:rsidDel="00C8682D">
          <w:delText xml:space="preserve">possible </w:delText>
        </w:r>
      </w:del>
      <w:r w:rsidR="006776F0">
        <w:t xml:space="preserve">durations </w:t>
      </w:r>
      <w:ins w:id="362" w:author="Ben Livneh" w:date="2020-11-15T15:01:00Z">
        <w:r w:rsidR="00C8682D">
          <w:t xml:space="preserve">noted above </w:t>
        </w:r>
      </w:ins>
      <w:r w:rsidR="006776F0">
        <w:t>for each landslide.</w:t>
      </w:r>
    </w:p>
    <w:p w14:paraId="043E2DF1" w14:textId="1B187868" w:rsidR="00270EF3" w:rsidRDefault="006463B6">
      <w:pPr>
        <w:pStyle w:val="Heading2"/>
      </w:pPr>
      <w:bookmarkStart w:id="363" w:name="sec:compute_idt_scores"/>
      <w:ins w:id="364" w:author="Ben Livneh" w:date="2020-11-15T13:32:00Z">
        <w:r>
          <w:t xml:space="preserve">2.4 </w:t>
        </w:r>
      </w:ins>
      <w:commentRangeStart w:id="365"/>
      <w:del w:id="366" w:author="Ben Livneh" w:date="2020-11-15T15:02:00Z">
        <w:r w:rsidR="006776F0" w:rsidDel="00C8682D">
          <w:delText>Precipitation c</w:delText>
        </w:r>
      </w:del>
      <w:ins w:id="367" w:author="Ben Livneh" w:date="2020-11-15T15:02:00Z">
        <w:r w:rsidR="00C8682D">
          <w:t>C</w:t>
        </w:r>
      </w:ins>
      <w:r w:rsidR="006776F0">
        <w:t xml:space="preserve">omparison </w:t>
      </w:r>
      <w:ins w:id="368" w:author="Ben Livneh" w:date="2020-11-15T15:02:00Z">
        <w:r w:rsidR="00C8682D">
          <w:t>of storm events relative to</w:t>
        </w:r>
      </w:ins>
      <w:del w:id="369" w:author="Ben Livneh" w:date="2020-11-15T15:02:00Z">
        <w:r w:rsidR="006776F0" w:rsidDel="00C8682D">
          <w:delText>for use in</w:delText>
        </w:r>
      </w:del>
      <w:r w:rsidR="006776F0">
        <w:t xml:space="preserve"> Intensity-Duration Thresholds</w:t>
      </w:r>
      <w:bookmarkEnd w:id="363"/>
      <w:commentRangeEnd w:id="365"/>
      <w:r w:rsidR="00C8682D">
        <w:rPr>
          <w:rStyle w:val="CommentReference"/>
          <w:rFonts w:asciiTheme="minorHAnsi" w:eastAsiaTheme="minorHAnsi" w:hAnsiTheme="minorHAnsi" w:cstheme="minorBidi"/>
          <w:b w:val="0"/>
          <w:bCs w:val="0"/>
          <w:color w:val="auto"/>
        </w:rPr>
        <w:commentReference w:id="365"/>
      </w:r>
    </w:p>
    <w:p w14:paraId="607536D6" w14:textId="4FB5AB12" w:rsidR="00270EF3" w:rsidRDefault="006776F0">
      <w:pPr>
        <w:pStyle w:val="FirstParagraph"/>
      </w:pPr>
      <w:r>
        <w:t xml:space="preserve">Intensity-Duration thresholds </w:t>
      </w:r>
      <w:del w:id="370" w:author="Ben Livneh" w:date="2020-11-15T15:03:00Z">
        <w:r w:rsidDel="004578B5">
          <w:delText xml:space="preserve">are </w:delText>
        </w:r>
      </w:del>
      <w:ins w:id="371" w:author="Ben Livneh" w:date="2020-11-15T15:03:00Z">
        <w:r w:rsidR="004578B5">
          <w:t xml:space="preserve">represent </w:t>
        </w:r>
      </w:ins>
      <w:r>
        <w:t xml:space="preserve">simple </w:t>
      </w:r>
      <w:ins w:id="372" w:author="Ben Livneh" w:date="2020-11-15T15:03:00Z">
        <w:r w:rsidR="004578B5">
          <w:t xml:space="preserve">models of </w:t>
        </w:r>
      </w:ins>
      <w:r>
        <w:t xml:space="preserve">landslide </w:t>
      </w:r>
      <w:del w:id="373" w:author="Ben Livneh" w:date="2020-11-15T15:03:00Z">
        <w:r w:rsidDel="004578B5">
          <w:delText xml:space="preserve">models </w:delText>
        </w:r>
      </w:del>
      <w:ins w:id="374" w:author="Ben Livneh" w:date="2020-11-15T15:03:00Z">
        <w:r w:rsidR="004578B5">
          <w:t xml:space="preserve">occurence </w:t>
        </w:r>
      </w:ins>
      <w:r>
        <w:t>whereby a threshold is defined as a power law of the storm duration (</w:t>
      </w:r>
      <m:oMath>
        <m:r>
          <w:rPr>
            <w:rFonts w:ascii="Cambria Math" w:hAnsi="Cambria Math"/>
          </w:rPr>
          <m:t>I=a</m:t>
        </m:r>
        <m:sSup>
          <m:sSupPr>
            <m:ctrlPr>
              <w:rPr>
                <w:rFonts w:ascii="Cambria Math" w:hAnsi="Cambria Math"/>
              </w:rPr>
            </m:ctrlPr>
          </m:sSupPr>
          <m:e>
            <m:r>
              <w:rPr>
                <w:rFonts w:ascii="Cambria Math" w:hAnsi="Cambria Math"/>
              </w:rPr>
              <m:t>D</m:t>
            </m:r>
          </m:e>
          <m:sup>
            <m:r>
              <w:rPr>
                <w:rFonts w:ascii="Cambria Math" w:hAnsi="Cambria Math"/>
              </w:rPr>
              <m:t>-</m:t>
            </m:r>
          </m:sup>
        </m:sSup>
        <m:r>
          <w:rPr>
            <w:rFonts w:ascii="Cambria Math" w:hAnsi="Cambria Math"/>
          </w:rPr>
          <m:t>b</m:t>
        </m:r>
      </m:oMath>
      <w:r>
        <w:t xml:space="preserve">), </w:t>
      </w:r>
      <w:commentRangeStart w:id="375"/>
      <w:ins w:id="376" w:author="Ben Livneh" w:date="2020-11-15T15:03:00Z">
        <w:r w:rsidR="002E608E" w:rsidRPr="002E608E">
          <w:rPr>
            <w:highlight w:val="yellow"/>
            <w:rPrChange w:id="377" w:author="Ben Livneh" w:date="2020-11-15T15:04:00Z">
              <w:rPr/>
            </w:rPrChange>
          </w:rPr>
          <w:t>where I is … a is … etc etc.</w:t>
        </w:r>
        <w:commentRangeEnd w:id="375"/>
        <w:r w:rsidR="002E608E" w:rsidRPr="002E608E">
          <w:rPr>
            <w:rStyle w:val="CommentReference"/>
            <w:highlight w:val="yellow"/>
            <w:rPrChange w:id="378" w:author="Ben Livneh" w:date="2020-11-15T15:04:00Z">
              <w:rPr>
                <w:rStyle w:val="CommentReference"/>
              </w:rPr>
            </w:rPrChange>
          </w:rPr>
          <w:commentReference w:id="375"/>
        </w:r>
        <w:r w:rsidR="002E608E">
          <w:t xml:space="preserve"> </w:t>
        </w:r>
      </w:ins>
      <w:del w:id="379" w:author="Ben Livneh" w:date="2020-11-15T15:04:00Z">
        <w:r w:rsidDel="002E608E">
          <w:delText xml:space="preserve">and </w:delText>
        </w:r>
      </w:del>
      <w:ins w:id="380" w:author="Ben Livneh" w:date="2020-11-15T15:04:00Z">
        <w:r w:rsidR="002E608E">
          <w:t xml:space="preserve">where </w:t>
        </w:r>
      </w:ins>
      <w:r>
        <w:t xml:space="preserve">either raw or normalized intensities above the threshold predict </w:t>
      </w:r>
      <w:ins w:id="381" w:author="Ben Livneh" w:date="2020-11-15T15:04:00Z">
        <w:r w:rsidR="002E608E">
          <w:t xml:space="preserve">the occurance of </w:t>
        </w:r>
      </w:ins>
      <w:r>
        <w:t xml:space="preserve">a landslide (Segoni et al. 2014). </w:t>
      </w:r>
      <w:del w:id="382" w:author="Ben Livneh" w:date="2020-11-15T15:04:00Z">
        <w:r w:rsidDel="002E608E">
          <w:delText xml:space="preserve">They </w:delText>
        </w:r>
      </w:del>
      <w:ins w:id="383" w:author="Ben Livneh" w:date="2020-11-15T15:04:00Z">
        <w:r w:rsidR="002E608E">
          <w:t xml:space="preserve">Thresholds </w:t>
        </w:r>
      </w:ins>
      <w:r>
        <w:t xml:space="preserve">have been calculated </w:t>
      </w:r>
      <w:del w:id="384" w:author="Ben Livneh" w:date="2020-11-15T15:05:00Z">
        <w:r w:rsidDel="002E608E">
          <w:delText xml:space="preserve">at </w:delText>
        </w:r>
      </w:del>
      <w:ins w:id="385" w:author="Ben Livneh" w:date="2020-11-15T15:05:00Z">
        <w:r w:rsidR="002E608E">
          <w:t xml:space="preserve">under </w:t>
        </w:r>
      </w:ins>
      <w:del w:id="386" w:author="Ben Livneh" w:date="2020-11-15T15:04:00Z">
        <w:r w:rsidDel="002E608E">
          <w:delText xml:space="preserve">multiple </w:delText>
        </w:r>
      </w:del>
      <w:ins w:id="387" w:author="Ben Livneh" w:date="2020-11-15T15:04:00Z">
        <w:r w:rsidR="002E608E">
          <w:t xml:space="preserve">different </w:t>
        </w:r>
      </w:ins>
      <w:ins w:id="388" w:author="Ben Livneh" w:date="2020-11-15T15:05:00Z">
        <w:r w:rsidR="002E608E">
          <w:t xml:space="preserve">climates and over multiple </w:t>
        </w:r>
      </w:ins>
      <w:r>
        <w:t>scales</w:t>
      </w:r>
      <w:ins w:id="389" w:author="Ben Livneh" w:date="2020-11-15T15:05:00Z">
        <w:r w:rsidR="002E608E">
          <w:t>,</w:t>
        </w:r>
      </w:ins>
      <w:r>
        <w:t xml:space="preserve"> </w:t>
      </w:r>
      <w:del w:id="390" w:author="Ben Livneh" w:date="2020-11-15T15:05:00Z">
        <w:r w:rsidDel="002E608E">
          <w:delText xml:space="preserve">and climates, </w:delText>
        </w:r>
      </w:del>
      <w:r>
        <w:t xml:space="preserve">including globally (Scheevel et al. 2017; Caine 1980; Kirschbaum et al. 2012). Three thresholds for this study (Caine 1980; Cannon and Gartner 2005; Guzzetti et al. 2007) were obtained from a review by Guzzetti et al. (2008). Thresholds were used on applicable subsets of the data based on climate or other conditions. </w:t>
      </w:r>
      <w:commentRangeStart w:id="391"/>
      <w:ins w:id="392" w:author="Ben Livneh" w:date="2020-11-15T15:05:00Z">
        <w:r w:rsidR="00B74377" w:rsidRPr="00B74377">
          <w:rPr>
            <w:highlight w:val="yellow"/>
            <w:rPrChange w:id="393" w:author="Ben Livneh" w:date="2020-11-15T15:06:00Z">
              <w:rPr/>
            </w:rPrChange>
          </w:rPr>
          <w:t xml:space="preserve">For example, </w:t>
        </w:r>
      </w:ins>
      <w:commentRangeEnd w:id="391"/>
      <w:ins w:id="394" w:author="Ben Livneh" w:date="2020-11-15T15:06:00Z">
        <w:r w:rsidR="00B74377">
          <w:rPr>
            <w:rStyle w:val="CommentReference"/>
          </w:rPr>
          <w:commentReference w:id="391"/>
        </w:r>
      </w:ins>
      <w:ins w:id="395" w:author="Ben Livneh" w:date="2020-11-15T15:05:00Z">
        <w:r w:rsidR="00B74377" w:rsidRPr="00B74377">
          <w:rPr>
            <w:highlight w:val="yellow"/>
            <w:rPrChange w:id="396" w:author="Ben Livneh" w:date="2020-11-15T15:06:00Z">
              <w:rPr/>
            </w:rPrChange>
          </w:rPr>
          <w:t xml:space="preserve">the coastal threshold etc was used on the coastal </w:t>
        </w:r>
      </w:ins>
      <w:ins w:id="397" w:author="Ben Livneh" w:date="2020-11-15T15:06:00Z">
        <w:r w:rsidR="00B74377" w:rsidRPr="00B74377">
          <w:rPr>
            <w:highlight w:val="yellow"/>
            <w:rPrChange w:id="398" w:author="Ben Livneh" w:date="2020-11-15T15:06:00Z">
              <w:rPr/>
            </w:rPrChange>
          </w:rPr>
          <w:t>data</w:t>
        </w:r>
        <w:r w:rsidR="00B74377">
          <w:t xml:space="preserve">. </w:t>
        </w:r>
      </w:ins>
      <w:r>
        <w:t>For each threshold-product combination, we computed a hit ratio (correctly predicted landslides over the total number of landslides) and a false alarm ratio (incorrectly predicted landslides over the total number of non-landslides)</w:t>
      </w:r>
    </w:p>
    <w:p w14:paraId="0BC5AA1B" w14:textId="77777777" w:rsidR="00270EF3" w:rsidDel="002E4F85" w:rsidRDefault="006776F0">
      <w:pPr>
        <w:pStyle w:val="Heading1"/>
        <w:rPr>
          <w:del w:id="399" w:author="Ben Livneh" w:date="2020-11-15T15:18:00Z"/>
        </w:rPr>
      </w:pPr>
      <w:bookmarkStart w:id="400" w:name="sec:results"/>
      <w:r>
        <w:t>Results</w:t>
      </w:r>
      <w:bookmarkEnd w:id="400"/>
    </w:p>
    <w:p w14:paraId="391B72AD" w14:textId="7F459E3D" w:rsidR="00270EF3" w:rsidRDefault="006776F0">
      <w:pPr>
        <w:pStyle w:val="Heading1"/>
        <w:pPrChange w:id="401" w:author="Ben Livneh" w:date="2020-11-15T15:18:00Z">
          <w:pPr>
            <w:pStyle w:val="Heading2"/>
          </w:pPr>
        </w:pPrChange>
      </w:pPr>
      <w:bookmarkStart w:id="402" w:name="precipitation-pre-landslide-time-series"/>
      <w:del w:id="403" w:author="Ben Livneh" w:date="2020-11-15T15:18:00Z">
        <w:r w:rsidDel="002E4F85">
          <w:delText>Precipitation pre-landslide time series</w:delText>
        </w:r>
      </w:del>
      <w:bookmarkEnd w:id="402"/>
    </w:p>
    <w:p w14:paraId="6D0B1868" w14:textId="06EAF9A2" w:rsidR="00270EF3" w:rsidRDefault="001102FE">
      <w:pPr>
        <w:pStyle w:val="FirstParagraph"/>
      </w:pPr>
      <w:ins w:id="404" w:author="Ben Livneh" w:date="2020-11-15T15:10:00Z">
        <w:r>
          <w:t>An exposition into the variety of ways in which the precipitation from multiple products can differ</w:t>
        </w:r>
        <w:r w:rsidDel="001102FE">
          <w:t xml:space="preserve"> </w:t>
        </w:r>
      </w:ins>
      <w:del w:id="405" w:author="Ben Livneh" w:date="2020-11-15T15:10:00Z">
        <w:r w:rsidR="006776F0" w:rsidDel="001102FE">
          <w:delText xml:space="preserve">Fig. 2 shows </w:delText>
        </w:r>
      </w:del>
      <w:del w:id="406" w:author="Ben Livneh" w:date="2020-11-15T15:11:00Z">
        <w:r w:rsidR="006776F0" w:rsidDel="001102FE">
          <w:delText>the</w:delText>
        </w:r>
      </w:del>
      <w:ins w:id="407" w:author="Ben Livneh" w:date="2020-11-15T15:11:00Z">
        <w:r>
          <w:t>is presented in Fig. 2, showing the</w:t>
        </w:r>
      </w:ins>
      <w:r w:rsidR="006776F0">
        <w:t xml:space="preserve"> cumulative precipitation in the 30-days before a landslide </w:t>
      </w:r>
      <w:del w:id="408" w:author="Ben Livneh" w:date="2020-11-15T15:11:00Z">
        <w:r w:rsidR="006776F0" w:rsidDel="001102FE">
          <w:delText xml:space="preserve">at </w:delText>
        </w:r>
      </w:del>
      <w:ins w:id="409" w:author="Ben Livneh" w:date="2020-11-15T15:11:00Z">
        <w:r>
          <w:t xml:space="preserve">for </w:t>
        </w:r>
      </w:ins>
      <w:r w:rsidR="006776F0">
        <w:t>5 example sites</w:t>
      </w:r>
      <w:ins w:id="410" w:author="Ben Livneh" w:date="2020-11-15T15:11:00Z">
        <w:r w:rsidR="00B3415A">
          <w:t xml:space="preserve"> that </w:t>
        </w:r>
      </w:ins>
      <w:del w:id="411" w:author="Ben Livneh" w:date="2020-11-15T15:11:00Z">
        <w:r w:rsidR="006776F0" w:rsidDel="00B3415A">
          <w:delText xml:space="preserve">. The selected sites </w:delText>
        </w:r>
      </w:del>
      <w:r w:rsidR="006776F0">
        <w:t xml:space="preserve">showcase </w:t>
      </w:r>
      <w:del w:id="412" w:author="Ben Livneh" w:date="2020-11-15T15:11:00Z">
        <w:r w:rsidR="006776F0" w:rsidDel="00B3415A">
          <w:delText>a</w:delText>
        </w:r>
      </w:del>
      <w:ins w:id="413" w:author="Ben Livneh" w:date="2020-11-15T15:11:00Z">
        <w:r w:rsidR="00B3415A">
          <w:t>different categories of differences</w:t>
        </w:r>
      </w:ins>
      <w:del w:id="414" w:author="Ben Livneh" w:date="2020-11-15T15:10:00Z">
        <w:r w:rsidR="006776F0" w:rsidDel="001102FE">
          <w:delText xml:space="preserve"> variety of ways in which the precipitation from multiple products can differ</w:delText>
        </w:r>
      </w:del>
      <w:r w:rsidR="006776F0">
        <w:t xml:space="preserve">. For example, </w:t>
      </w:r>
      <w:ins w:id="415" w:author="Ben Livneh" w:date="2020-11-15T15:12:00Z">
        <w:r w:rsidR="00B3415A">
          <w:t xml:space="preserve">in </w:t>
        </w:r>
        <w:commentRangeStart w:id="416"/>
        <w:r w:rsidR="00B3415A">
          <w:t xml:space="preserve">panel (b) the </w:t>
        </w:r>
        <w:commentRangeEnd w:id="416"/>
        <w:r w:rsidR="00B3415A">
          <w:rPr>
            <w:rStyle w:val="CommentReference"/>
          </w:rPr>
          <w:commentReference w:id="416"/>
        </w:r>
        <w:r w:rsidR="00B3415A">
          <w:t xml:space="preserve">products </w:t>
        </w:r>
      </w:ins>
      <w:ins w:id="417" w:author="Ben Livneh" w:date="2020-11-15T15:13:00Z">
        <w:r w:rsidR="00B3415A">
          <w:t xml:space="preserve">clearly </w:t>
        </w:r>
      </w:ins>
      <w:ins w:id="418" w:author="Ben Livneh" w:date="2020-11-15T15:12:00Z">
        <w:r w:rsidR="00B3415A">
          <w:t>diverge</w:t>
        </w:r>
      </w:ins>
      <w:ins w:id="419" w:author="Ben Livneh" w:date="2020-11-15T15:13:00Z">
        <w:r w:rsidR="00B3415A">
          <w:t>,</w:t>
        </w:r>
      </w:ins>
      <w:ins w:id="420" w:author="Ben Livneh" w:date="2020-11-15T15:12:00Z">
        <w:r w:rsidR="00B3415A">
          <w:t xml:space="preserve"> but ultimately the 30-day depth is nearly identical across products. </w:t>
        </w:r>
      </w:ins>
      <w:del w:id="421" w:author="Ben Livneh" w:date="2020-11-15T15:12:00Z">
        <w:r w:rsidR="006776F0" w:rsidDel="00B3415A">
          <w:delText xml:space="preserve">while </w:delText>
        </w:r>
      </w:del>
      <w:ins w:id="422" w:author="Ben Livneh" w:date="2020-11-15T15:14:00Z">
        <w:r w:rsidR="00AB6C5A">
          <w:t>T</w:t>
        </w:r>
      </w:ins>
      <w:del w:id="423" w:author="Ben Livneh" w:date="2020-11-15T15:14:00Z">
        <w:r w:rsidR="006776F0" w:rsidDel="00AB6C5A">
          <w:delText>t</w:delText>
        </w:r>
      </w:del>
      <w:r w:rsidR="006776F0">
        <w:t xml:space="preserve">he </w:t>
      </w:r>
      <w:del w:id="424" w:author="Ben Livneh" w:date="2020-11-15T15:13:00Z">
        <w:r w:rsidR="006776F0" w:rsidDel="00B3415A">
          <w:delText>preciptiation</w:delText>
        </w:r>
      </w:del>
      <w:ins w:id="425" w:author="Ben Livneh" w:date="2020-11-15T15:13:00Z">
        <w:r w:rsidR="00B3415A">
          <w:t>precipitation</w:t>
        </w:r>
      </w:ins>
      <w:r w:rsidR="006776F0">
        <w:t xml:space="preserve"> in panel </w:t>
      </w:r>
      <w:commentRangeStart w:id="426"/>
      <w:r w:rsidR="006776F0">
        <w:t xml:space="preserve">(c) </w:t>
      </w:r>
      <w:commentRangeEnd w:id="426"/>
      <w:r w:rsidR="00B3415A">
        <w:rPr>
          <w:rStyle w:val="CommentReference"/>
        </w:rPr>
        <w:commentReference w:id="426"/>
      </w:r>
      <w:ins w:id="427" w:author="Ben Livneh" w:date="2020-11-15T15:14:00Z">
        <w:r w:rsidR="00AB6C5A">
          <w:t xml:space="preserve">shows the case of </w:t>
        </w:r>
      </w:ins>
      <w:del w:id="428" w:author="Ben Livneh" w:date="2020-11-15T15:14:00Z">
        <w:r w:rsidR="006776F0" w:rsidDel="00AB6C5A">
          <w:delText xml:space="preserve">matches </w:delText>
        </w:r>
      </w:del>
      <w:ins w:id="429" w:author="Ben Livneh" w:date="2020-11-15T15:14:00Z">
        <w:r w:rsidR="00AB6C5A">
          <w:t xml:space="preserve">a </w:t>
        </w:r>
      </w:ins>
      <w:del w:id="430" w:author="Ben Livneh" w:date="2020-11-15T15:14:00Z">
        <w:r w:rsidR="006776F0" w:rsidDel="00AB6C5A">
          <w:delText xml:space="preserve">closely </w:delText>
        </w:r>
      </w:del>
      <w:ins w:id="431" w:author="Ben Livneh" w:date="2020-11-15T15:14:00Z">
        <w:r w:rsidR="00AB6C5A">
          <w:t xml:space="preserve">close match </w:t>
        </w:r>
      </w:ins>
      <w:r w:rsidR="006776F0">
        <w:t>for all products</w:t>
      </w:r>
      <w:ins w:id="432" w:author="Ben Livneh" w:date="2020-11-15T15:14:00Z">
        <w:r w:rsidR="00AB6C5A">
          <w:t xml:space="preserve"> notwithstanding a single outlier</w:t>
        </w:r>
      </w:ins>
      <w:r w:rsidR="006776F0">
        <w:t xml:space="preserve">, </w:t>
      </w:r>
      <w:ins w:id="433" w:author="Ben Livneh" w:date="2020-11-15T15:15:00Z">
        <w:r w:rsidR="00AB6C5A">
          <w:t>whereas</w:t>
        </w:r>
      </w:ins>
      <w:ins w:id="434" w:author="Ben Livneh" w:date="2020-11-15T15:14:00Z">
        <w:r w:rsidR="00AB6C5A">
          <w:t xml:space="preserve"> </w:t>
        </w:r>
      </w:ins>
      <w:r w:rsidR="006776F0">
        <w:t>in panel (</w:t>
      </w:r>
      <w:commentRangeStart w:id="435"/>
      <w:r w:rsidR="006776F0">
        <w:t>d</w:t>
      </w:r>
      <w:commentRangeEnd w:id="435"/>
      <w:r w:rsidR="00AB6C5A">
        <w:rPr>
          <w:rStyle w:val="CommentReference"/>
        </w:rPr>
        <w:commentReference w:id="435"/>
      </w:r>
      <w:r w:rsidR="006776F0">
        <w:t xml:space="preserve">) there is a wide spread </w:t>
      </w:r>
      <w:ins w:id="436" w:author="Ben Livneh" w:date="2020-11-15T15:15:00Z">
        <w:r w:rsidR="00AB6C5A">
          <w:t xml:space="preserve">across products </w:t>
        </w:r>
      </w:ins>
      <w:r w:rsidR="006776F0">
        <w:t xml:space="preserve">of approximately two-thirds the maximum total amount of precipitation. The </w:t>
      </w:r>
      <w:del w:id="437" w:author="Ben Livneh" w:date="2020-11-15T15:16:00Z">
        <w:r w:rsidR="006776F0" w:rsidDel="00AB6C5A">
          <w:lastRenderedPageBreak/>
          <w:delText>preciptiation</w:delText>
        </w:r>
      </w:del>
      <w:ins w:id="438" w:author="Ben Livneh" w:date="2020-11-15T15:16:00Z">
        <w:r w:rsidR="00AB6C5A">
          <w:t>precipitation</w:t>
        </w:r>
      </w:ins>
      <w:r w:rsidR="006776F0">
        <w:t xml:space="preserve"> in panel (</w:t>
      </w:r>
      <w:commentRangeStart w:id="439"/>
      <w:r w:rsidR="006776F0">
        <w:t>e</w:t>
      </w:r>
      <w:commentRangeEnd w:id="439"/>
      <w:r w:rsidR="00AB6C5A">
        <w:rPr>
          <w:rStyle w:val="CommentReference"/>
        </w:rPr>
        <w:commentReference w:id="439"/>
      </w:r>
      <w:r w:rsidR="006776F0">
        <w:t xml:space="preserve">) also demonstrates a factor of 6 spread of precipitation values but </w:t>
      </w:r>
      <w:ins w:id="440" w:author="Ben Livneh" w:date="2020-11-15T15:17:00Z">
        <w:r w:rsidR="002E4F85">
          <w:t xml:space="preserve">storm events still </w:t>
        </w:r>
      </w:ins>
      <w:r w:rsidR="006776F0">
        <w:t>appear</w:t>
      </w:r>
      <w:del w:id="441" w:author="Ben Livneh" w:date="2020-11-15T15:17:00Z">
        <w:r w:rsidR="006776F0" w:rsidDel="002E4F85">
          <w:delText>s</w:delText>
        </w:r>
      </w:del>
      <w:r w:rsidR="006776F0">
        <w:t xml:space="preserve"> to be </w:t>
      </w:r>
      <w:del w:id="442" w:author="Ben Livneh" w:date="2020-11-15T15:16:00Z">
        <w:r w:rsidR="006776F0" w:rsidDel="00AB6C5A">
          <w:delText>more strongly</w:delText>
        </w:r>
      </w:del>
      <w:ins w:id="443" w:author="Ben Livneh" w:date="2020-11-15T15:16:00Z">
        <w:r w:rsidR="00AB6C5A">
          <w:t>highly</w:t>
        </w:r>
      </w:ins>
      <w:r w:rsidR="006776F0">
        <w:t xml:space="preserve"> correlated</w:t>
      </w:r>
      <w:del w:id="444" w:author="Ben Livneh" w:date="2020-11-15T15:17:00Z">
        <w:r w:rsidR="006776F0" w:rsidDel="002E4F85">
          <w:delText>than panes with similar total 30-day depths</w:delText>
        </w:r>
      </w:del>
      <w:r w:rsidR="006776F0">
        <w:t xml:space="preserve">. </w:t>
      </w:r>
      <w:del w:id="445" w:author="Ben Livneh" w:date="2020-11-15T15:12:00Z">
        <w:r w:rsidR="006776F0" w:rsidDel="00B3415A">
          <w:delText xml:space="preserve">In panel (b) the products separate substatially but ultimately the 30-day depth is nearly identical. </w:delText>
        </w:r>
      </w:del>
      <w:r w:rsidR="006776F0">
        <w:t>Panel (</w:t>
      </w:r>
      <w:commentRangeStart w:id="446"/>
      <w:r w:rsidR="006776F0">
        <w:t>a</w:t>
      </w:r>
      <w:commentRangeEnd w:id="446"/>
      <w:r w:rsidR="00AB6C5A">
        <w:rPr>
          <w:rStyle w:val="CommentReference"/>
        </w:rPr>
        <w:commentReference w:id="446"/>
      </w:r>
      <w:r w:rsidR="006776F0">
        <w:t xml:space="preserve">) shows a likely landslide location error since none of the products register any precipitation at all. </w:t>
      </w:r>
      <w:ins w:id="447" w:author="Ben Livneh" w:date="2020-11-15T15:19:00Z">
        <w:r w:rsidR="00F83427">
          <w:t>We n</w:t>
        </w:r>
      </w:ins>
      <w:del w:id="448" w:author="Ben Livneh" w:date="2020-11-15T15:19:00Z">
        <w:r w:rsidR="006776F0" w:rsidDel="00F83427">
          <w:delText>N</w:delText>
        </w:r>
      </w:del>
      <w:r w:rsidR="006776F0">
        <w:t>ote that the difference</w:t>
      </w:r>
      <w:ins w:id="449" w:author="Ben Livneh" w:date="2020-11-15T15:19:00Z">
        <w:r w:rsidR="00F83427">
          <w:t>s</w:t>
        </w:r>
      </w:ins>
      <w:r w:rsidR="006776F0">
        <w:t xml:space="preserve"> in </w:t>
      </w:r>
      <w:ins w:id="450" w:author="Ben Livneh" w:date="2020-11-15T15:19:00Z">
        <w:r w:rsidR="00F83427">
          <w:t xml:space="preserve">precipitation </w:t>
        </w:r>
      </w:ins>
      <w:r w:rsidR="006776F0">
        <w:t xml:space="preserve">depths </w:t>
      </w:r>
      <w:ins w:id="451" w:author="Ben Livneh" w:date="2020-11-15T15:19:00Z">
        <w:r w:rsidR="00F83427">
          <w:t xml:space="preserve">accumulated </w:t>
        </w:r>
      </w:ins>
      <w:r w:rsidR="006776F0">
        <w:t xml:space="preserve">over </w:t>
      </w:r>
      <w:del w:id="452" w:author="Ben Livneh" w:date="2020-11-15T15:19:00Z">
        <w:r w:rsidR="006776F0" w:rsidDel="00F83427">
          <w:delText xml:space="preserve">a </w:delText>
        </w:r>
      </w:del>
      <w:ins w:id="453" w:author="Ben Livneh" w:date="2020-11-15T15:19:00Z">
        <w:r w:rsidR="00F83427">
          <w:t xml:space="preserve">these </w:t>
        </w:r>
      </w:ins>
      <w:del w:id="454" w:author="Ben Livneh" w:date="2020-11-15T15:19:00Z">
        <w:r w:rsidR="006776F0" w:rsidDel="00F83427">
          <w:delText xml:space="preserve">single </w:delText>
        </w:r>
      </w:del>
      <w:r w:rsidR="006776F0">
        <w:t>30-day period</w:t>
      </w:r>
      <w:ins w:id="455" w:author="Ben Livneh" w:date="2020-11-15T15:19:00Z">
        <w:r w:rsidR="00F83427">
          <w:t>s</w:t>
        </w:r>
      </w:ins>
      <w:del w:id="456" w:author="Ben Livneh" w:date="2020-11-15T15:19:00Z">
        <w:r w:rsidR="006776F0" w:rsidDel="00F83427">
          <w:delText xml:space="preserve"> for these multiple categories of precipitation data is on</w:delText>
        </w:r>
      </w:del>
      <w:ins w:id="457" w:author="Ben Livneh" w:date="2020-11-15T15:19:00Z">
        <w:r w:rsidR="00F83427">
          <w:t xml:space="preserve"> are of</w:t>
        </w:r>
      </w:ins>
      <w:r w:rsidR="006776F0">
        <w:t xml:space="preserve"> the same order of magnitude as the </w:t>
      </w:r>
      <w:r w:rsidR="006776F0">
        <w:rPr>
          <w:i/>
        </w:rPr>
        <w:t>annual</w:t>
      </w:r>
      <w:r w:rsidR="006776F0">
        <w:t xml:space="preserve"> error in depth reported for products of the same category by Sun et al. (2018). This could be because using products from different categories introduces much more variability, or that the large landslide-triggering storms have a greater potential for error by virtue of containing more depth overall than other storms.</w:t>
      </w:r>
    </w:p>
    <w:p w14:paraId="5DB44B82" w14:textId="77777777" w:rsidR="00270EF3" w:rsidRDefault="006776F0">
      <w:pPr>
        <w:pStyle w:val="CaptionedFigure"/>
      </w:pPr>
      <w:bookmarkStart w:id="458" w:name="fig:cumulative"/>
      <w:r>
        <w:rPr>
          <w:noProof/>
        </w:rPr>
        <w:drawing>
          <wp:inline distT="0" distB="0" distL="0" distR="0" wp14:anchorId="3FFE1B2D" wp14:editId="12656B63">
            <wp:extent cx="5334000" cy="3556000"/>
            <wp:effectExtent l="0" t="0" r="0" b="0"/>
            <wp:docPr id="2" name="Picture" descr="Figure 2: Cumulative precipitation measurements at selected landslide sites for the 30 days before the event. The precipitation is variable across the different products, and the selected sites each demonstrate diverse types of variability. Panel (a) shows a site where no landslide-triggering precipitation was detected by any product, suggesting a location error in the landslide record. In panel (b), the IMERG Early product reports nearly 50mm less cumulative precipitation leading into the landslide-triggering storm, but then makes up the difference by detecting much more precipitation immediately before the landslide. Panel (c) shows similar measurements among all products while in panel (d) there is a wide spread of approximately two-thirds the maximum total amount of precipitation. Finally, in panel (e) all products are well correlated, but the volumes do not match."/>
            <wp:cNvGraphicFramePr/>
            <a:graphic xmlns:a="http://schemas.openxmlformats.org/drawingml/2006/main">
              <a:graphicData uri="http://schemas.openxmlformats.org/drawingml/2006/picture">
                <pic:pic xmlns:pic="http://schemas.openxmlformats.org/drawingml/2006/picture">
                  <pic:nvPicPr>
                    <pic:cNvPr id="0" name="Picture" descr="example_landslide_precipitation.png"/>
                    <pic:cNvPicPr>
                      <a:picLocks noChangeAspect="1" noChangeArrowheads="1"/>
                    </pic:cNvPicPr>
                  </pic:nvPicPr>
                  <pic:blipFill>
                    <a:blip r:embed="rId11"/>
                    <a:stretch>
                      <a:fillRect/>
                    </a:stretch>
                  </pic:blipFill>
                  <pic:spPr bwMode="auto">
                    <a:xfrm>
                      <a:off x="0" y="0"/>
                      <a:ext cx="5334000" cy="3556000"/>
                    </a:xfrm>
                    <a:prstGeom prst="rect">
                      <a:avLst/>
                    </a:prstGeom>
                    <a:noFill/>
                    <a:ln w="9525">
                      <a:noFill/>
                      <a:headEnd/>
                      <a:tailEnd/>
                    </a:ln>
                  </pic:spPr>
                </pic:pic>
              </a:graphicData>
            </a:graphic>
          </wp:inline>
        </w:drawing>
      </w:r>
      <w:bookmarkEnd w:id="458"/>
    </w:p>
    <w:p w14:paraId="68C1B2A2" w14:textId="75B58FF3" w:rsidR="00270EF3" w:rsidRPr="00CD6E54" w:rsidRDefault="006776F0">
      <w:pPr>
        <w:pStyle w:val="ImageCaption"/>
        <w:rPr>
          <w:i w:val="0"/>
          <w:iCs/>
          <w:rPrChange w:id="459" w:author="Ben Livneh" w:date="2020-11-15T18:30:00Z">
            <w:rPr/>
          </w:rPrChange>
        </w:rPr>
      </w:pPr>
      <w:commentRangeStart w:id="460"/>
      <w:r w:rsidRPr="00CD6E54">
        <w:rPr>
          <w:b/>
          <w:bCs/>
          <w:i w:val="0"/>
          <w:iCs/>
          <w:rPrChange w:id="461" w:author="Ben Livneh" w:date="2020-11-15T18:30:00Z">
            <w:rPr/>
          </w:rPrChange>
        </w:rPr>
        <w:t xml:space="preserve">Figure </w:t>
      </w:r>
      <w:commentRangeEnd w:id="460"/>
      <w:r w:rsidR="00683EAE" w:rsidRPr="00CD6E54">
        <w:rPr>
          <w:rStyle w:val="CommentReference"/>
          <w:b/>
          <w:bCs/>
          <w:i w:val="0"/>
          <w:iCs/>
          <w:rPrChange w:id="462" w:author="Ben Livneh" w:date="2020-11-15T18:30:00Z">
            <w:rPr>
              <w:rStyle w:val="CommentReference"/>
              <w:i w:val="0"/>
              <w:iCs/>
            </w:rPr>
          </w:rPrChange>
        </w:rPr>
        <w:commentReference w:id="460"/>
      </w:r>
      <w:r w:rsidRPr="00CD6E54">
        <w:rPr>
          <w:b/>
          <w:bCs/>
          <w:i w:val="0"/>
          <w:iCs/>
          <w:rPrChange w:id="463" w:author="Ben Livneh" w:date="2020-11-15T18:30:00Z">
            <w:rPr/>
          </w:rPrChange>
        </w:rPr>
        <w:t>2</w:t>
      </w:r>
      <w:ins w:id="464" w:author="Ben Livneh" w:date="2020-11-15T15:09:00Z">
        <w:r w:rsidR="0013289B" w:rsidRPr="00CD6E54">
          <w:rPr>
            <w:b/>
            <w:bCs/>
            <w:i w:val="0"/>
            <w:iCs/>
            <w:rPrChange w:id="465" w:author="Ben Livneh" w:date="2020-11-15T18:30:00Z">
              <w:rPr/>
            </w:rPrChange>
          </w:rPr>
          <w:t xml:space="preserve"> | Ex</w:t>
        </w:r>
      </w:ins>
      <w:ins w:id="466" w:author="Ben Livneh" w:date="2020-11-15T18:17:00Z">
        <w:r w:rsidR="0083550C" w:rsidRPr="00CD6E54">
          <w:rPr>
            <w:b/>
            <w:bCs/>
            <w:i w:val="0"/>
            <w:iCs/>
            <w:rPrChange w:id="467" w:author="Ben Livneh" w:date="2020-11-15T18:30:00Z">
              <w:rPr/>
            </w:rPrChange>
          </w:rPr>
          <w:t>position into</w:t>
        </w:r>
      </w:ins>
      <w:ins w:id="468" w:author="Ben Livneh" w:date="2020-11-15T15:09:00Z">
        <w:r w:rsidR="0013289B" w:rsidRPr="00CD6E54">
          <w:rPr>
            <w:b/>
            <w:bCs/>
            <w:i w:val="0"/>
            <w:iCs/>
            <w:rPrChange w:id="469" w:author="Ben Livneh" w:date="2020-11-15T18:30:00Z">
              <w:rPr/>
            </w:rPrChange>
          </w:rPr>
          <w:t xml:space="preserve"> </w:t>
        </w:r>
      </w:ins>
      <w:ins w:id="470" w:author="Ben Livneh" w:date="2020-11-15T18:17:00Z">
        <w:r w:rsidR="0083550C" w:rsidRPr="00CD6E54">
          <w:rPr>
            <w:b/>
            <w:bCs/>
            <w:i w:val="0"/>
            <w:iCs/>
            <w:rPrChange w:id="471" w:author="Ben Livneh" w:date="2020-11-15T18:30:00Z">
              <w:rPr/>
            </w:rPrChange>
          </w:rPr>
          <w:t>the</w:t>
        </w:r>
      </w:ins>
      <w:ins w:id="472" w:author="Ben Livneh" w:date="2020-11-15T15:09:00Z">
        <w:r w:rsidR="0013289B" w:rsidRPr="00CD6E54">
          <w:rPr>
            <w:b/>
            <w:bCs/>
            <w:i w:val="0"/>
            <w:iCs/>
            <w:rPrChange w:id="473" w:author="Ben Livneh" w:date="2020-11-15T18:30:00Z">
              <w:rPr/>
            </w:rPrChange>
          </w:rPr>
          <w:t xml:space="preserve"> </w:t>
        </w:r>
      </w:ins>
      <w:ins w:id="474" w:author="Ben Livneh" w:date="2020-11-15T18:18:00Z">
        <w:r w:rsidR="0083550C" w:rsidRPr="00CD6E54">
          <w:rPr>
            <w:b/>
            <w:bCs/>
            <w:i w:val="0"/>
            <w:iCs/>
            <w:rPrChange w:id="475" w:author="Ben Livneh" w:date="2020-11-15T18:30:00Z">
              <w:rPr/>
            </w:rPrChange>
          </w:rPr>
          <w:t>type</w:t>
        </w:r>
      </w:ins>
      <w:ins w:id="476" w:author="Ben Livneh" w:date="2020-11-15T18:17:00Z">
        <w:r w:rsidR="0083550C" w:rsidRPr="00CD6E54">
          <w:rPr>
            <w:b/>
            <w:bCs/>
            <w:i w:val="0"/>
            <w:iCs/>
            <w:rPrChange w:id="477" w:author="Ben Livneh" w:date="2020-11-15T18:30:00Z">
              <w:rPr/>
            </w:rPrChange>
          </w:rPr>
          <w:t>s</w:t>
        </w:r>
      </w:ins>
      <w:ins w:id="478" w:author="Ben Livneh" w:date="2020-11-15T15:09:00Z">
        <w:r w:rsidR="0013289B" w:rsidRPr="00CD6E54">
          <w:rPr>
            <w:b/>
            <w:bCs/>
            <w:i w:val="0"/>
            <w:iCs/>
            <w:rPrChange w:id="479" w:author="Ben Livneh" w:date="2020-11-15T18:30:00Z">
              <w:rPr/>
            </w:rPrChange>
          </w:rPr>
          <w:t xml:space="preserve"> of precipitation differences leading up to landslide events</w:t>
        </w:r>
      </w:ins>
      <w:r w:rsidRPr="00CD6E54">
        <w:rPr>
          <w:i w:val="0"/>
          <w:iCs/>
          <w:rPrChange w:id="480" w:author="Ben Livneh" w:date="2020-11-15T18:30:00Z">
            <w:rPr/>
          </w:rPrChange>
        </w:rPr>
        <w:t>: Cumulative precipitation measurements at select</w:t>
      </w:r>
      <w:del w:id="481" w:author="Ben Livneh" w:date="2020-11-15T18:18:00Z">
        <w:r w:rsidRPr="00CD6E54" w:rsidDel="0083550C">
          <w:rPr>
            <w:i w:val="0"/>
            <w:iCs/>
            <w:rPrChange w:id="482" w:author="Ben Livneh" w:date="2020-11-15T18:30:00Z">
              <w:rPr/>
            </w:rPrChange>
          </w:rPr>
          <w:delText>ed</w:delText>
        </w:r>
      </w:del>
      <w:r w:rsidRPr="00CD6E54">
        <w:rPr>
          <w:i w:val="0"/>
          <w:iCs/>
          <w:rPrChange w:id="483" w:author="Ben Livneh" w:date="2020-11-15T18:30:00Z">
            <w:rPr/>
          </w:rPrChange>
        </w:rPr>
        <w:t xml:space="preserve"> landslide sites for the 30 days before the event. The precipitation is variable across the different products, and the selected sites each demonstrate diverse types of variability. </w:t>
      </w:r>
      <w:commentRangeStart w:id="484"/>
      <w:r w:rsidRPr="00CD6E54">
        <w:rPr>
          <w:i w:val="0"/>
          <w:iCs/>
          <w:rPrChange w:id="485" w:author="Ben Livneh" w:date="2020-11-15T18:30:00Z">
            <w:rPr/>
          </w:rPrChange>
        </w:rPr>
        <w:t>Panel (a) shows a site where no landslide-triggering precipitation was detected by any product, suggesting a location error in the landslide record.</w:t>
      </w:r>
      <w:commentRangeEnd w:id="484"/>
      <w:r w:rsidR="00683EAE" w:rsidRPr="00CD6E54">
        <w:rPr>
          <w:rStyle w:val="CommentReference"/>
          <w:i w:val="0"/>
          <w:iCs/>
        </w:rPr>
        <w:commentReference w:id="484"/>
      </w:r>
      <w:r w:rsidRPr="00CD6E54">
        <w:rPr>
          <w:i w:val="0"/>
          <w:iCs/>
          <w:rPrChange w:id="486" w:author="Ben Livneh" w:date="2020-11-15T18:30:00Z">
            <w:rPr/>
          </w:rPrChange>
        </w:rPr>
        <w:t xml:space="preserve"> In panel (b), the </w:t>
      </w:r>
      <w:del w:id="487" w:author="Ben Livneh" w:date="2020-11-15T18:19:00Z">
        <w:r w:rsidRPr="00CD6E54" w:rsidDel="00F86588">
          <w:rPr>
            <w:i w:val="0"/>
            <w:iCs/>
            <w:rPrChange w:id="488" w:author="Ben Livneh" w:date="2020-11-15T18:30:00Z">
              <w:rPr/>
            </w:rPrChange>
          </w:rPr>
          <w:delText xml:space="preserve">IMERG </w:delText>
        </w:r>
      </w:del>
      <w:ins w:id="489" w:author="Ben Livneh" w:date="2020-11-15T18:19:00Z">
        <w:r w:rsidR="00F86588" w:rsidRPr="00CD6E54">
          <w:rPr>
            <w:i w:val="0"/>
            <w:iCs/>
            <w:rPrChange w:id="490" w:author="Ben Livneh" w:date="2020-11-15T18:30:00Z">
              <w:rPr/>
            </w:rPrChange>
          </w:rPr>
          <w:t>IMERG-</w:t>
        </w:r>
      </w:ins>
      <w:r w:rsidRPr="00CD6E54">
        <w:rPr>
          <w:i w:val="0"/>
          <w:iCs/>
          <w:rPrChange w:id="491" w:author="Ben Livneh" w:date="2020-11-15T18:30:00Z">
            <w:rPr/>
          </w:rPrChange>
        </w:rPr>
        <w:t>Early product reports nearly 50mm less cumulative precipitation leading into the landslide-triggering storm, but then makes up the difference by detecting much more precipitation immediately before the landslide. Panel (c) shows similar measurements among all products while in panel (d) there is a wide spread of approximately two-thirds the maximum total amount of precipitation. Finally, in panel (e) all products are well correlated, but the</w:t>
      </w:r>
      <w:ins w:id="492" w:author="Ben Livneh" w:date="2020-11-15T18:24:00Z">
        <w:r w:rsidR="00980AE2" w:rsidRPr="00CD6E54">
          <w:rPr>
            <w:i w:val="0"/>
            <w:iCs/>
            <w:rPrChange w:id="493" w:author="Ben Livneh" w:date="2020-11-15T18:30:00Z">
              <w:rPr/>
            </w:rPrChange>
          </w:rPr>
          <w:t xml:space="preserve"> accumulated</w:t>
        </w:r>
      </w:ins>
      <w:r w:rsidRPr="00CD6E54">
        <w:rPr>
          <w:i w:val="0"/>
          <w:iCs/>
          <w:rPrChange w:id="494" w:author="Ben Livneh" w:date="2020-11-15T18:30:00Z">
            <w:rPr/>
          </w:rPrChange>
        </w:rPr>
        <w:t xml:space="preserve"> </w:t>
      </w:r>
      <w:del w:id="495" w:author="Ben Livneh" w:date="2020-11-15T15:18:00Z">
        <w:r w:rsidRPr="00CD6E54" w:rsidDel="002E4F85">
          <w:rPr>
            <w:i w:val="0"/>
            <w:iCs/>
            <w:rPrChange w:id="496" w:author="Ben Livneh" w:date="2020-11-15T18:30:00Z">
              <w:rPr/>
            </w:rPrChange>
          </w:rPr>
          <w:delText xml:space="preserve">volumes </w:delText>
        </w:r>
      </w:del>
      <w:ins w:id="497" w:author="Ben Livneh" w:date="2020-11-15T15:18:00Z">
        <w:r w:rsidR="002E4F85" w:rsidRPr="00CD6E54">
          <w:rPr>
            <w:i w:val="0"/>
            <w:iCs/>
            <w:rPrChange w:id="498" w:author="Ben Livneh" w:date="2020-11-15T18:30:00Z">
              <w:rPr/>
            </w:rPrChange>
          </w:rPr>
          <w:t xml:space="preserve">depths </w:t>
        </w:r>
      </w:ins>
      <w:del w:id="499" w:author="Ben Livneh" w:date="2020-11-15T18:24:00Z">
        <w:r w:rsidRPr="00CD6E54" w:rsidDel="00980AE2">
          <w:rPr>
            <w:i w:val="0"/>
            <w:iCs/>
            <w:rPrChange w:id="500" w:author="Ben Livneh" w:date="2020-11-15T18:30:00Z">
              <w:rPr/>
            </w:rPrChange>
          </w:rPr>
          <w:delText>do not match</w:delText>
        </w:r>
      </w:del>
      <w:ins w:id="501" w:author="Ben Livneh" w:date="2020-11-15T18:24:00Z">
        <w:r w:rsidR="00980AE2" w:rsidRPr="00CD6E54">
          <w:rPr>
            <w:i w:val="0"/>
            <w:iCs/>
            <w:rPrChange w:id="502" w:author="Ben Livneh" w:date="2020-11-15T18:30:00Z">
              <w:rPr/>
            </w:rPrChange>
          </w:rPr>
          <w:t>greatly differ</w:t>
        </w:r>
      </w:ins>
      <w:r w:rsidRPr="00CD6E54">
        <w:rPr>
          <w:i w:val="0"/>
          <w:iCs/>
          <w:rPrChange w:id="503" w:author="Ben Livneh" w:date="2020-11-15T18:30:00Z">
            <w:rPr/>
          </w:rPrChange>
        </w:rPr>
        <w:t>.</w:t>
      </w:r>
    </w:p>
    <w:p w14:paraId="69EEED15" w14:textId="272E2CBA" w:rsidR="00270EF3" w:rsidDel="003F6F8E" w:rsidRDefault="002E6218">
      <w:pPr>
        <w:pStyle w:val="Heading2"/>
        <w:rPr>
          <w:del w:id="504" w:author="Ben Livneh" w:date="2020-11-15T15:20:00Z"/>
        </w:rPr>
      </w:pPr>
      <w:bookmarkStart w:id="505" w:name="X64eabb11e8773193a66d3bd0cd6fca5896cfe4e"/>
      <w:ins w:id="506" w:author="Ben Livneh" w:date="2020-11-15T18:31:00Z">
        <w:r>
          <w:lastRenderedPageBreak/>
          <w:t>The relativ</w:t>
        </w:r>
      </w:ins>
      <w:ins w:id="507" w:author="Ben Livneh" w:date="2020-11-15T18:32:00Z">
        <w:r>
          <w:t xml:space="preserve">e magnitude of the different precipitation products on the day of the landslide is shown in </w:t>
        </w:r>
      </w:ins>
      <w:del w:id="508" w:author="Ben Livneh" w:date="2020-11-15T15:20:00Z">
        <w:r w:rsidR="006776F0" w:rsidDel="003F6F8E">
          <w:delText>Bias and variability of precipitation products</w:delText>
        </w:r>
        <w:bookmarkEnd w:id="505"/>
      </w:del>
    </w:p>
    <w:p w14:paraId="0E0A1E9E" w14:textId="273CE915" w:rsidR="00270EF3" w:rsidRDefault="006776F0">
      <w:pPr>
        <w:pStyle w:val="FirstParagraph"/>
      </w:pPr>
      <w:r>
        <w:t xml:space="preserve">Fig. 3 </w:t>
      </w:r>
      <w:del w:id="509" w:author="Ben Livneh" w:date="2020-11-15T18:32:00Z">
        <w:r w:rsidDel="002E6218">
          <w:delText xml:space="preserve">shows </w:delText>
        </w:r>
      </w:del>
      <w:ins w:id="510" w:author="Ben Livneh" w:date="2020-11-15T18:32:00Z">
        <w:r w:rsidR="002E6218">
          <w:t xml:space="preserve">in terms of the </w:t>
        </w:r>
      </w:ins>
      <w:del w:id="511" w:author="Ben Livneh" w:date="2020-11-15T18:32:00Z">
        <w:r w:rsidDel="002E6218">
          <w:delText xml:space="preserve">the distribution of </w:delText>
        </w:r>
      </w:del>
      <w:r>
        <w:t xml:space="preserve">depth, rank, and z-score for day-of-landslide precipitation. The IMERG products tend to have higher rank than MRMS, which typically exceeds NLDAS-2 measurements. IMERG Early has </w:t>
      </w:r>
      <w:del w:id="512" w:author="Ben Livneh" w:date="2020-11-15T18:25:00Z">
        <w:r w:rsidDel="002258F2">
          <w:delText xml:space="preserve">by nearly 300mm </w:delText>
        </w:r>
      </w:del>
      <w:r>
        <w:t>the highest precipitation measurements</w:t>
      </w:r>
      <w:ins w:id="513" w:author="Ben Livneh" w:date="2020-11-15T18:25:00Z">
        <w:r w:rsidR="002258F2" w:rsidRPr="002258F2">
          <w:t xml:space="preserve"> </w:t>
        </w:r>
        <w:r w:rsidR="002258F2">
          <w:t>by nearly 300mm</w:t>
        </w:r>
      </w:ins>
      <w:r>
        <w:t xml:space="preserve">, suggesting that the further interpolation in the </w:t>
      </w:r>
      <w:ins w:id="514" w:author="Ben Livneh" w:date="2020-11-15T18:25:00Z">
        <w:r w:rsidR="002258F2">
          <w:t>IMERG-</w:t>
        </w:r>
      </w:ins>
      <w:r>
        <w:t xml:space="preserve">Final product </w:t>
      </w:r>
      <w:del w:id="515" w:author="Ben Livneh" w:date="2020-11-15T18:26:00Z">
        <w:r w:rsidDel="002258F2">
          <w:delText>smooths out</w:delText>
        </w:r>
      </w:del>
      <w:ins w:id="516" w:author="Ben Livneh" w:date="2020-11-15T18:26:00Z">
        <w:r w:rsidR="002258F2">
          <w:t>reduces</w:t>
        </w:r>
      </w:ins>
      <w:r>
        <w:t xml:space="preserve"> these outliers</w:t>
      </w:r>
      <w:ins w:id="517" w:author="Ben Livneh" w:date="2020-11-15T18:25:00Z">
        <w:r w:rsidR="002258F2">
          <w:t xml:space="preserve"> relative to </w:t>
        </w:r>
      </w:ins>
      <w:ins w:id="518" w:author="Ben Livneh" w:date="2020-11-15T18:26:00Z">
        <w:r w:rsidR="002258F2">
          <w:t>IMERG-Early</w:t>
        </w:r>
      </w:ins>
      <w:ins w:id="519" w:author="Ben Livneh" w:date="2020-11-15T18:27:00Z">
        <w:r w:rsidR="002258F2">
          <w:t>, although t</w:t>
        </w:r>
      </w:ins>
      <w:del w:id="520" w:author="Ben Livneh" w:date="2020-11-15T18:27:00Z">
        <w:r w:rsidDel="002258F2">
          <w:delText>. T</w:delText>
        </w:r>
      </w:del>
      <w:r>
        <w:t xml:space="preserve">he median value for </w:t>
      </w:r>
      <w:del w:id="521" w:author="Ben Livneh" w:date="2020-11-15T18:27:00Z">
        <w:r w:rsidDel="002258F2">
          <w:delText xml:space="preserve">the </w:delText>
        </w:r>
      </w:del>
      <w:commentRangeStart w:id="522"/>
      <w:r>
        <w:t>IMERG</w:t>
      </w:r>
      <w:ins w:id="523" w:author="Ben Livneh" w:date="2020-11-15T18:27:00Z">
        <w:r w:rsidR="002258F2">
          <w:t>-Final</w:t>
        </w:r>
      </w:ins>
      <w:r>
        <w:t xml:space="preserve"> </w:t>
      </w:r>
      <w:del w:id="524" w:author="Ben Livneh" w:date="2020-11-15T18:27:00Z">
        <w:r w:rsidDel="002258F2">
          <w:delText xml:space="preserve">product </w:delText>
        </w:r>
        <w:commentRangeEnd w:id="522"/>
        <w:r w:rsidR="002258F2" w:rsidDel="002258F2">
          <w:rPr>
            <w:rStyle w:val="CommentReference"/>
          </w:rPr>
          <w:commentReference w:id="522"/>
        </w:r>
      </w:del>
      <w:r>
        <w:t>is the largest</w:t>
      </w:r>
      <w:ins w:id="525" w:author="Ben Livneh" w:date="2020-11-15T18:27:00Z">
        <w:r w:rsidR="002258F2">
          <w:t xml:space="preserve"> overall</w:t>
        </w:r>
      </w:ins>
      <w:del w:id="526" w:author="Ben Livneh" w:date="2020-11-15T18:27:00Z">
        <w:r w:rsidDel="002258F2">
          <w:delText>, however</w:delText>
        </w:r>
      </w:del>
      <w:r>
        <w:t xml:space="preserve">. The z-scores reflect the same order as the rank, further </w:t>
      </w:r>
      <w:del w:id="527" w:author="Ben Livneh" w:date="2020-11-15T18:34:00Z">
        <w:r w:rsidDel="00400BA7">
          <w:delText xml:space="preserve">revealing </w:delText>
        </w:r>
      </w:del>
      <w:ins w:id="528" w:author="Ben Livneh" w:date="2020-11-15T18:34:00Z">
        <w:r w:rsidR="00400BA7">
          <w:t>underscoring the relative</w:t>
        </w:r>
      </w:ins>
      <w:del w:id="529" w:author="Ben Livneh" w:date="2020-11-15T18:34:00Z">
        <w:r w:rsidDel="00400BA7">
          <w:delText>a comparable</w:delText>
        </w:r>
      </w:del>
      <w:r>
        <w:t xml:space="preserve"> range of variability across all products and landslide sites. The IMERG products tend to be above the mean while NLDAS-2 and MRMS tend to be below, but the highest and lowest z-score values are similar for all products.</w:t>
      </w:r>
    </w:p>
    <w:p w14:paraId="35453AA9" w14:textId="77777777" w:rsidR="00270EF3" w:rsidRDefault="006776F0">
      <w:pPr>
        <w:pStyle w:val="CaptionedFigure"/>
      </w:pPr>
      <w:bookmarkStart w:id="530" w:name="fig:bias_variability"/>
      <w:r>
        <w:rPr>
          <w:noProof/>
        </w:rPr>
        <w:lastRenderedPageBreak/>
        <w:drawing>
          <wp:inline distT="0" distB="0" distL="0" distR="0" wp14:anchorId="57D566DE" wp14:editId="30D82B71">
            <wp:extent cx="5334000" cy="5334000"/>
            <wp:effectExtent l="0" t="0" r="0" b="0"/>
            <wp:docPr id="3" name="Picture" descr="Figure 3: Rank and z-score for day-of-landslide precipitation as measured by each product."/>
            <wp:cNvGraphicFramePr/>
            <a:graphic xmlns:a="http://schemas.openxmlformats.org/drawingml/2006/main">
              <a:graphicData uri="http://schemas.openxmlformats.org/drawingml/2006/picture">
                <pic:pic xmlns:pic="http://schemas.openxmlformats.org/drawingml/2006/picture">
                  <pic:nvPicPr>
                    <pic:cNvPr id="0" name="Picture" descr="landslide_hydromet_paper.assets/summary_statistic.png"/>
                    <pic:cNvPicPr>
                      <a:picLocks noChangeAspect="1" noChangeArrowheads="1"/>
                    </pic:cNvPicPr>
                  </pic:nvPicPr>
                  <pic:blipFill>
                    <a:blip r:embed="rId12"/>
                    <a:stretch>
                      <a:fillRect/>
                    </a:stretch>
                  </pic:blipFill>
                  <pic:spPr bwMode="auto">
                    <a:xfrm>
                      <a:off x="0" y="0"/>
                      <a:ext cx="5334000" cy="5334000"/>
                    </a:xfrm>
                    <a:prstGeom prst="rect">
                      <a:avLst/>
                    </a:prstGeom>
                    <a:noFill/>
                    <a:ln w="9525">
                      <a:noFill/>
                      <a:headEnd/>
                      <a:tailEnd/>
                    </a:ln>
                  </pic:spPr>
                </pic:pic>
              </a:graphicData>
            </a:graphic>
          </wp:inline>
        </w:drawing>
      </w:r>
      <w:bookmarkEnd w:id="530"/>
    </w:p>
    <w:p w14:paraId="3BE84621" w14:textId="28D63C85" w:rsidR="00270EF3" w:rsidRPr="00CD6E54" w:rsidRDefault="006776F0">
      <w:pPr>
        <w:pStyle w:val="ImageCaption"/>
        <w:rPr>
          <w:i w:val="0"/>
          <w:iCs/>
          <w:rPrChange w:id="531" w:author="Ben Livneh" w:date="2020-11-15T18:29:00Z">
            <w:rPr/>
          </w:rPrChange>
        </w:rPr>
      </w:pPr>
      <w:commentRangeStart w:id="532"/>
      <w:r w:rsidRPr="00CD6E54">
        <w:rPr>
          <w:b/>
          <w:bCs/>
          <w:i w:val="0"/>
          <w:iCs/>
          <w:rPrChange w:id="533" w:author="Ben Livneh" w:date="2020-11-15T18:29:00Z">
            <w:rPr/>
          </w:rPrChange>
        </w:rPr>
        <w:t xml:space="preserve">Figure </w:t>
      </w:r>
      <w:commentRangeEnd w:id="532"/>
      <w:r w:rsidR="00400BA7">
        <w:rPr>
          <w:rStyle w:val="CommentReference"/>
          <w:i w:val="0"/>
        </w:rPr>
        <w:commentReference w:id="532"/>
      </w:r>
      <w:r w:rsidRPr="00CD6E54">
        <w:rPr>
          <w:b/>
          <w:bCs/>
          <w:i w:val="0"/>
          <w:iCs/>
          <w:rPrChange w:id="534" w:author="Ben Livneh" w:date="2020-11-15T18:29:00Z">
            <w:rPr/>
          </w:rPrChange>
        </w:rPr>
        <w:t>3</w:t>
      </w:r>
      <w:ins w:id="535" w:author="Ben Livneh" w:date="2020-11-15T18:29:00Z">
        <w:r w:rsidR="002258F2" w:rsidRPr="00CD6E54">
          <w:rPr>
            <w:b/>
            <w:bCs/>
            <w:i w:val="0"/>
            <w:iCs/>
            <w:rPrChange w:id="536" w:author="Ben Livneh" w:date="2020-11-15T18:29:00Z">
              <w:rPr/>
            </w:rPrChange>
          </w:rPr>
          <w:t xml:space="preserve"> | Relative magnitude</w:t>
        </w:r>
        <w:r w:rsidR="00CD6E54" w:rsidRPr="00CD6E54">
          <w:rPr>
            <w:b/>
            <w:bCs/>
            <w:i w:val="0"/>
            <w:iCs/>
            <w:rPrChange w:id="537" w:author="Ben Livneh" w:date="2020-11-15T18:29:00Z">
              <w:rPr/>
            </w:rPrChange>
          </w:rPr>
          <w:t xml:space="preserve"> of precipitation products on the day of the landslide</w:t>
        </w:r>
      </w:ins>
      <w:r w:rsidRPr="00CD6E54">
        <w:rPr>
          <w:i w:val="0"/>
          <w:iCs/>
          <w:rPrChange w:id="538" w:author="Ben Livneh" w:date="2020-11-15T18:29:00Z">
            <w:rPr/>
          </w:rPrChange>
        </w:rPr>
        <w:t xml:space="preserve">: </w:t>
      </w:r>
      <w:ins w:id="539" w:author="Ben Livneh" w:date="2020-11-15T18:28:00Z">
        <w:r w:rsidR="002258F2" w:rsidRPr="00CD6E54">
          <w:rPr>
            <w:i w:val="0"/>
            <w:iCs/>
            <w:rPrChange w:id="540" w:author="Ben Livneh" w:date="2020-11-15T18:29:00Z">
              <w:rPr/>
            </w:rPrChange>
          </w:rPr>
          <w:t xml:space="preserve">Depth, </w:t>
        </w:r>
      </w:ins>
      <w:del w:id="541" w:author="Ben Livneh" w:date="2020-11-15T18:28:00Z">
        <w:r w:rsidRPr="00CD6E54" w:rsidDel="002258F2">
          <w:rPr>
            <w:i w:val="0"/>
            <w:iCs/>
            <w:rPrChange w:id="542" w:author="Ben Livneh" w:date="2020-11-15T18:29:00Z">
              <w:rPr/>
            </w:rPrChange>
          </w:rPr>
          <w:delText xml:space="preserve">Rank </w:delText>
        </w:r>
      </w:del>
      <w:ins w:id="543" w:author="Ben Livneh" w:date="2020-11-15T18:28:00Z">
        <w:r w:rsidR="002258F2" w:rsidRPr="00CD6E54">
          <w:rPr>
            <w:i w:val="0"/>
            <w:iCs/>
            <w:rPrChange w:id="544" w:author="Ben Livneh" w:date="2020-11-15T18:29:00Z">
              <w:rPr/>
            </w:rPrChange>
          </w:rPr>
          <w:t xml:space="preserve">rank, </w:t>
        </w:r>
      </w:ins>
      <w:r w:rsidRPr="00CD6E54">
        <w:rPr>
          <w:i w:val="0"/>
          <w:iCs/>
          <w:rPrChange w:id="545" w:author="Ben Livneh" w:date="2020-11-15T18:29:00Z">
            <w:rPr/>
          </w:rPrChange>
        </w:rPr>
        <w:t xml:space="preserve">and z-score </w:t>
      </w:r>
      <w:ins w:id="546" w:author="Ben Livneh" w:date="2020-11-15T18:28:00Z">
        <w:r w:rsidR="002258F2" w:rsidRPr="00CD6E54">
          <w:rPr>
            <w:i w:val="0"/>
            <w:iCs/>
            <w:rPrChange w:id="547" w:author="Ben Livneh" w:date="2020-11-15T18:29:00Z">
              <w:rPr/>
            </w:rPrChange>
          </w:rPr>
          <w:t xml:space="preserve">of precipitation as measured by each product </w:t>
        </w:r>
      </w:ins>
      <w:r w:rsidRPr="00CD6E54">
        <w:rPr>
          <w:i w:val="0"/>
          <w:iCs/>
          <w:rPrChange w:id="548" w:author="Ben Livneh" w:date="2020-11-15T18:29:00Z">
            <w:rPr/>
          </w:rPrChange>
        </w:rPr>
        <w:t>for</w:t>
      </w:r>
      <w:ins w:id="549" w:author="Ben Livneh" w:date="2020-11-15T18:28:00Z">
        <w:r w:rsidR="002258F2" w:rsidRPr="00CD6E54">
          <w:rPr>
            <w:i w:val="0"/>
            <w:iCs/>
            <w:rPrChange w:id="550" w:author="Ben Livneh" w:date="2020-11-15T18:29:00Z">
              <w:rPr/>
            </w:rPrChange>
          </w:rPr>
          <w:t xml:space="preserve"> the</w:t>
        </w:r>
      </w:ins>
      <w:r w:rsidRPr="00CD6E54">
        <w:rPr>
          <w:i w:val="0"/>
          <w:iCs/>
          <w:rPrChange w:id="551" w:author="Ben Livneh" w:date="2020-11-15T18:29:00Z">
            <w:rPr/>
          </w:rPrChange>
        </w:rPr>
        <w:t xml:space="preserve"> day</w:t>
      </w:r>
      <w:del w:id="552" w:author="Ben Livneh" w:date="2020-11-15T18:29:00Z">
        <w:r w:rsidRPr="00CD6E54" w:rsidDel="002258F2">
          <w:rPr>
            <w:i w:val="0"/>
            <w:iCs/>
            <w:rPrChange w:id="553" w:author="Ben Livneh" w:date="2020-11-15T18:29:00Z">
              <w:rPr/>
            </w:rPrChange>
          </w:rPr>
          <w:delText>-</w:delText>
        </w:r>
      </w:del>
      <w:ins w:id="554" w:author="Ben Livneh" w:date="2020-11-15T18:29:00Z">
        <w:r w:rsidR="002258F2" w:rsidRPr="00CD6E54">
          <w:rPr>
            <w:i w:val="0"/>
            <w:iCs/>
            <w:rPrChange w:id="555" w:author="Ben Livneh" w:date="2020-11-15T18:29:00Z">
              <w:rPr/>
            </w:rPrChange>
          </w:rPr>
          <w:t xml:space="preserve"> </w:t>
        </w:r>
      </w:ins>
      <w:r w:rsidRPr="00CD6E54">
        <w:rPr>
          <w:i w:val="0"/>
          <w:iCs/>
          <w:rPrChange w:id="556" w:author="Ben Livneh" w:date="2020-11-15T18:29:00Z">
            <w:rPr/>
          </w:rPrChange>
        </w:rPr>
        <w:t>of</w:t>
      </w:r>
      <w:del w:id="557" w:author="Ben Livneh" w:date="2020-11-15T18:29:00Z">
        <w:r w:rsidRPr="00CD6E54" w:rsidDel="002258F2">
          <w:rPr>
            <w:i w:val="0"/>
            <w:iCs/>
            <w:rPrChange w:id="558" w:author="Ben Livneh" w:date="2020-11-15T18:29:00Z">
              <w:rPr/>
            </w:rPrChange>
          </w:rPr>
          <w:delText>-</w:delText>
        </w:r>
      </w:del>
      <w:ins w:id="559" w:author="Ben Livneh" w:date="2020-11-15T18:29:00Z">
        <w:r w:rsidR="002258F2" w:rsidRPr="00CD6E54">
          <w:rPr>
            <w:i w:val="0"/>
            <w:iCs/>
            <w:rPrChange w:id="560" w:author="Ben Livneh" w:date="2020-11-15T18:29:00Z">
              <w:rPr/>
            </w:rPrChange>
          </w:rPr>
          <w:t xml:space="preserve"> the </w:t>
        </w:r>
      </w:ins>
      <w:r w:rsidRPr="00CD6E54">
        <w:rPr>
          <w:i w:val="0"/>
          <w:iCs/>
          <w:rPrChange w:id="561" w:author="Ben Livneh" w:date="2020-11-15T18:29:00Z">
            <w:rPr/>
          </w:rPrChange>
        </w:rPr>
        <w:t>landslide</w:t>
      </w:r>
      <w:ins w:id="562" w:author="Ben Livneh" w:date="2020-11-15T18:29:00Z">
        <w:r w:rsidR="00CD6E54" w:rsidRPr="00CD6E54">
          <w:rPr>
            <w:i w:val="0"/>
            <w:iCs/>
            <w:rPrChange w:id="563" w:author="Ben Livneh" w:date="2020-11-15T18:29:00Z">
              <w:rPr/>
            </w:rPrChange>
          </w:rPr>
          <w:t xml:space="preserve"> for </w:t>
        </w:r>
        <w:commentRangeStart w:id="564"/>
        <w:r w:rsidR="00CD6E54" w:rsidRPr="00CD6E54">
          <w:rPr>
            <w:i w:val="0"/>
            <w:iCs/>
            <w:rPrChange w:id="565" w:author="Ben Livneh" w:date="2020-11-15T18:29:00Z">
              <w:rPr/>
            </w:rPrChange>
          </w:rPr>
          <w:t xml:space="preserve">228 </w:t>
        </w:r>
        <w:commentRangeEnd w:id="564"/>
        <w:r w:rsidR="00CD6E54" w:rsidRPr="00CD6E54">
          <w:rPr>
            <w:rStyle w:val="CommentReference"/>
            <w:i w:val="0"/>
            <w:iCs/>
          </w:rPr>
          <w:commentReference w:id="564"/>
        </w:r>
        <w:r w:rsidR="00CD6E54" w:rsidRPr="00CD6E54">
          <w:rPr>
            <w:i w:val="0"/>
            <w:iCs/>
            <w:rPrChange w:id="566" w:author="Ben Livneh" w:date="2020-11-15T18:29:00Z">
              <w:rPr/>
            </w:rPrChange>
          </w:rPr>
          <w:t>events</w:t>
        </w:r>
      </w:ins>
      <w:del w:id="567" w:author="Ben Livneh" w:date="2020-11-15T18:28:00Z">
        <w:r w:rsidRPr="00CD6E54" w:rsidDel="002258F2">
          <w:rPr>
            <w:i w:val="0"/>
            <w:iCs/>
            <w:rPrChange w:id="568" w:author="Ben Livneh" w:date="2020-11-15T18:29:00Z">
              <w:rPr/>
            </w:rPrChange>
          </w:rPr>
          <w:delText xml:space="preserve"> precipitation as measured by each product</w:delText>
        </w:r>
      </w:del>
      <w:r w:rsidRPr="00CD6E54">
        <w:rPr>
          <w:i w:val="0"/>
          <w:iCs/>
          <w:rPrChange w:id="569" w:author="Ben Livneh" w:date="2020-11-15T18:29:00Z">
            <w:rPr/>
          </w:rPrChange>
        </w:rPr>
        <w:t>.</w:t>
      </w:r>
    </w:p>
    <w:p w14:paraId="58D72692" w14:textId="1A8C952D" w:rsidR="00270EF3" w:rsidRDefault="006776F0">
      <w:pPr>
        <w:pStyle w:val="BodyText"/>
      </w:pPr>
      <w:r>
        <w:t xml:space="preserve">Fig. 4 shows the </w:t>
      </w:r>
      <w:del w:id="570" w:author="Ben Livneh" w:date="2020-11-15T18:36:00Z">
        <w:r w:rsidDel="00A42BF4">
          <w:delText xml:space="preserve">storm </w:delText>
        </w:r>
      </w:del>
      <w:r>
        <w:t xml:space="preserve">characteristics for </w:t>
      </w:r>
      <w:commentRangeStart w:id="571"/>
      <w:del w:id="572" w:author="Ben Livneh" w:date="2020-11-15T18:41:00Z">
        <w:r w:rsidDel="00935510">
          <w:delText xml:space="preserve">each </w:delText>
        </w:r>
      </w:del>
      <w:ins w:id="573" w:author="Ben Livneh" w:date="2020-11-15T18:41:00Z">
        <w:r w:rsidR="00935510">
          <w:t xml:space="preserve">the last </w:t>
        </w:r>
      </w:ins>
      <w:r>
        <w:t>storm</w:t>
      </w:r>
      <w:ins w:id="574" w:author="Ben Livneh" w:date="2020-11-15T18:38:00Z">
        <w:r w:rsidR="00A42BF4">
          <w:t xml:space="preserve"> leading up to the landslide event</w:t>
        </w:r>
      </w:ins>
      <w:r>
        <w:t xml:space="preserve"> </w:t>
      </w:r>
      <w:commentRangeEnd w:id="571"/>
      <w:r w:rsidR="00A42BF4">
        <w:rPr>
          <w:rStyle w:val="CommentReference"/>
        </w:rPr>
        <w:commentReference w:id="571"/>
      </w:r>
      <w:r>
        <w:t xml:space="preserve">plotted against the ensemble mean </w:t>
      </w:r>
      <w:del w:id="575" w:author="Ben Livneh" w:date="2020-11-15T18:38:00Z">
        <w:r w:rsidDel="00A42BF4">
          <w:delText xml:space="preserve">value </w:delText>
        </w:r>
      </w:del>
      <w:r>
        <w:t xml:space="preserve">of all the products. Included are values for all the landslide sites and for the verified locations alone. The IMERG products </w:t>
      </w:r>
      <w:del w:id="576" w:author="Ben Livneh" w:date="2020-11-15T18:42:00Z">
        <w:r w:rsidDel="00EE2A00">
          <w:delText>tend to</w:delText>
        </w:r>
      </w:del>
      <w:ins w:id="577" w:author="Ben Livneh" w:date="2020-11-15T18:42:00Z">
        <w:r w:rsidR="00EE2A00">
          <w:t>generally</w:t>
        </w:r>
      </w:ins>
      <w:r>
        <w:t xml:space="preserve"> </w:t>
      </w:r>
      <w:del w:id="578" w:author="Ben Livneh" w:date="2020-11-15T18:41:00Z">
        <w:r w:rsidDel="00935510">
          <w:delText xml:space="preserve">measure </w:delText>
        </w:r>
      </w:del>
      <w:ins w:id="579" w:author="Ben Livneh" w:date="2020-11-15T18:41:00Z">
        <w:r w:rsidR="00935510">
          <w:t xml:space="preserve">report </w:t>
        </w:r>
      </w:ins>
      <w:r>
        <w:t xml:space="preserve">higher peak hourly intensities, which is likely at least partially due to the shorter 30-minute time step. However, the higher peak intensities are more clearly reflected in longer return periods, which are based on hourly durations </w:t>
      </w:r>
      <w:del w:id="580" w:author="Ben Livneh" w:date="2020-11-15T18:41:00Z">
        <w:r w:rsidDel="00935510">
          <w:delText>at the shortest</w:delText>
        </w:r>
      </w:del>
      <w:ins w:id="581" w:author="Ben Livneh" w:date="2020-11-15T18:41:00Z">
        <w:r w:rsidR="00935510">
          <w:t>or longer for comparison with the NO</w:t>
        </w:r>
      </w:ins>
      <w:ins w:id="582" w:author="Ben Livneh" w:date="2020-11-15T18:42:00Z">
        <w:r w:rsidR="00935510">
          <w:t>AA Atlas</w:t>
        </w:r>
      </w:ins>
      <w:r>
        <w:t>. MR</w:t>
      </w:r>
      <w:ins w:id="583" w:author="Ben Livneh" w:date="2020-11-15T18:42:00Z">
        <w:r w:rsidR="00935510">
          <w:t>M</w:t>
        </w:r>
      </w:ins>
      <w:r>
        <w:t>S and NLDAS-2 seem to have even lower return periods among the verified locations, suggesting that these products have difficulty detecting high return period precipitation consistently.</w:t>
      </w:r>
    </w:p>
    <w:p w14:paraId="50EF8CEC" w14:textId="7C365914" w:rsidR="00270EF3" w:rsidRDefault="006776F0">
      <w:pPr>
        <w:pStyle w:val="BodyText"/>
      </w:pPr>
      <w:r>
        <w:t>In general there appears to be good agreement among products on the depth and duration of storms, with the exception of outliers below 10mm of total depth</w:t>
      </w:r>
      <w:ins w:id="584" w:author="Ben Livneh" w:date="2020-11-15T18:43:00Z">
        <w:r w:rsidR="00EE2A00">
          <w:t xml:space="preserve">—which is a fairly </w:t>
        </w:r>
        <w:r w:rsidR="00EE2A00">
          <w:lastRenderedPageBreak/>
          <w:t>modest storm depth</w:t>
        </w:r>
      </w:ins>
      <w:r>
        <w:t xml:space="preserve">. Among the verified locations, there are fewer low depth or duration values that are either outliers or near to the mean, suggesting that low measurements may </w:t>
      </w:r>
      <w:del w:id="585" w:author="Ben Livneh" w:date="2020-11-15T18:43:00Z">
        <w:r w:rsidDel="00EE2A00">
          <w:delText>be due to</w:delText>
        </w:r>
      </w:del>
      <w:ins w:id="586" w:author="Ben Livneh" w:date="2020-11-15T18:43:00Z">
        <w:r w:rsidR="00EE2A00">
          <w:t>reflect limitations in</w:t>
        </w:r>
      </w:ins>
      <w:ins w:id="587" w:author="Ben Livneh" w:date="2020-11-15T18:44:00Z">
        <w:r w:rsidR="00EE2A00">
          <w:t xml:space="preserve"> the GLC location accuracy</w:t>
        </w:r>
      </w:ins>
      <w:del w:id="588" w:author="Ben Livneh" w:date="2020-11-15T18:44:00Z">
        <w:r w:rsidDel="00EE2A00">
          <w:delText xml:space="preserve"> variation in</w:delText>
        </w:r>
      </w:del>
      <w:ins w:id="589" w:author="Ben Livneh" w:date="2020-11-15T18:44:00Z">
        <w:r w:rsidR="00EE2A00">
          <w:t xml:space="preserve"> for sites with only ‘approximate locations’</w:t>
        </w:r>
      </w:ins>
      <w:del w:id="590" w:author="Ben Livneh" w:date="2020-11-15T18:44:00Z">
        <w:r w:rsidDel="00EE2A00">
          <w:delText xml:space="preserve"> precipitation within the range of the location error</w:delText>
        </w:r>
      </w:del>
      <w:r>
        <w:t>.</w:t>
      </w:r>
    </w:p>
    <w:p w14:paraId="10FE2A6E" w14:textId="77777777" w:rsidR="00270EF3" w:rsidRDefault="006776F0">
      <w:pPr>
        <w:pStyle w:val="CaptionedFigure"/>
      </w:pPr>
      <w:bookmarkStart w:id="591" w:name="fig:scatter"/>
      <w:r>
        <w:rPr>
          <w:noProof/>
        </w:rPr>
        <w:drawing>
          <wp:inline distT="0" distB="0" distL="0" distR="0" wp14:anchorId="70074AE4" wp14:editId="62D0F98C">
            <wp:extent cx="5334000" cy="1333500"/>
            <wp:effectExtent l="0" t="0" r="0" b="0"/>
            <wp:docPr id="4" name="Picture" descr="Figure 4: Storm characteristics vs. the ensemble mean as measured by each product along with trend lines."/>
            <wp:cNvGraphicFramePr/>
            <a:graphic xmlns:a="http://schemas.openxmlformats.org/drawingml/2006/main">
              <a:graphicData uri="http://schemas.openxmlformats.org/drawingml/2006/picture">
                <pic:pic xmlns:pic="http://schemas.openxmlformats.org/drawingml/2006/picture">
                  <pic:nvPicPr>
                    <pic:cNvPr id="0" name="Picture" descr="landslide_hydromet_paper.assets/scatter_ensemble_mean.png"/>
                    <pic:cNvPicPr>
                      <a:picLocks noChangeAspect="1" noChangeArrowheads="1"/>
                    </pic:cNvPicPr>
                  </pic:nvPicPr>
                  <pic:blipFill>
                    <a:blip r:embed="rId13"/>
                    <a:stretch>
                      <a:fillRect/>
                    </a:stretch>
                  </pic:blipFill>
                  <pic:spPr bwMode="auto">
                    <a:xfrm>
                      <a:off x="0" y="0"/>
                      <a:ext cx="5334000" cy="1333500"/>
                    </a:xfrm>
                    <a:prstGeom prst="rect">
                      <a:avLst/>
                    </a:prstGeom>
                    <a:noFill/>
                    <a:ln w="9525">
                      <a:noFill/>
                      <a:headEnd/>
                      <a:tailEnd/>
                    </a:ln>
                  </pic:spPr>
                </pic:pic>
              </a:graphicData>
            </a:graphic>
          </wp:inline>
        </w:drawing>
      </w:r>
      <w:bookmarkEnd w:id="591"/>
    </w:p>
    <w:p w14:paraId="01AE78A2" w14:textId="77777777" w:rsidR="00270EF3" w:rsidRDefault="006776F0">
      <w:pPr>
        <w:pStyle w:val="ImageCaption"/>
      </w:pPr>
      <w:commentRangeStart w:id="592"/>
      <w:r>
        <w:t>Figure 4: Storm characteristics vs. the ensemble mean as measured by each product along with trend lines.</w:t>
      </w:r>
      <w:commentRangeEnd w:id="592"/>
      <w:r w:rsidR="00935510">
        <w:rPr>
          <w:rStyle w:val="CommentReference"/>
          <w:i w:val="0"/>
        </w:rPr>
        <w:commentReference w:id="592"/>
      </w:r>
    </w:p>
    <w:p w14:paraId="1D569AF2" w14:textId="77777777" w:rsidR="00270EF3" w:rsidRDefault="006776F0">
      <w:pPr>
        <w:pStyle w:val="BodyText"/>
      </w:pPr>
      <w:r>
        <w:rPr>
          <w:noProof/>
        </w:rPr>
        <w:drawing>
          <wp:inline distT="0" distB="0" distL="0" distR="0" wp14:anchorId="06025F48" wp14:editId="240E0475">
            <wp:extent cx="5334000" cy="13335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landslide_hydromet_paper.assets/scatter_ensemble_mean_exact.png"/>
                    <pic:cNvPicPr>
                      <a:picLocks noChangeAspect="1" noChangeArrowheads="1"/>
                    </pic:cNvPicPr>
                  </pic:nvPicPr>
                  <pic:blipFill>
                    <a:blip r:embed="rId14"/>
                    <a:stretch>
                      <a:fillRect/>
                    </a:stretch>
                  </pic:blipFill>
                  <pic:spPr bwMode="auto">
                    <a:xfrm>
                      <a:off x="0" y="0"/>
                      <a:ext cx="5334000" cy="1333500"/>
                    </a:xfrm>
                    <a:prstGeom prst="rect">
                      <a:avLst/>
                    </a:prstGeom>
                    <a:noFill/>
                    <a:ln w="9525">
                      <a:noFill/>
                      <a:headEnd/>
                      <a:tailEnd/>
                    </a:ln>
                  </pic:spPr>
                </pic:pic>
              </a:graphicData>
            </a:graphic>
          </wp:inline>
        </w:drawing>
      </w:r>
    </w:p>
    <w:p w14:paraId="1E830352" w14:textId="7C3A2648" w:rsidR="00270EF3" w:rsidRDefault="00EE2A00">
      <w:pPr>
        <w:pStyle w:val="BodyText"/>
      </w:pPr>
      <w:ins w:id="593" w:author="Ben Livneh" w:date="2020-11-15T18:44:00Z">
        <w:r>
          <w:t xml:space="preserve">Surprisingly, </w:t>
        </w:r>
      </w:ins>
      <w:del w:id="594" w:author="Ben Livneh" w:date="2020-11-15T18:44:00Z">
        <w:r w:rsidR="006776F0" w:rsidDel="00EE2A00">
          <w:delText xml:space="preserve">Most </w:delText>
        </w:r>
      </w:del>
      <w:ins w:id="595" w:author="Ben Livneh" w:date="2020-11-15T18:44:00Z">
        <w:r>
          <w:t xml:space="preserve">many </w:t>
        </w:r>
      </w:ins>
      <w:r w:rsidR="006776F0">
        <w:t xml:space="preserve">of the landslide-triggering storms </w:t>
      </w:r>
      <w:del w:id="596" w:author="Ben Livneh" w:date="2020-11-15T18:45:00Z">
        <w:r w:rsidR="006776F0" w:rsidDel="00161E21">
          <w:delText xml:space="preserve">had </w:delText>
        </w:r>
      </w:del>
      <w:ins w:id="597" w:author="Ben Livneh" w:date="2020-11-15T18:45:00Z">
        <w:r w:rsidR="00161E21">
          <w:t xml:space="preserve">show </w:t>
        </w:r>
      </w:ins>
      <w:r w:rsidR="006776F0">
        <w:t xml:space="preserve">very low return periods of less than 2 years according the NOAA atlas. One possible explanation is that large peak intensity values </w:t>
      </w:r>
      <w:ins w:id="598" w:author="Ben Livneh" w:date="2020-11-15T18:45:00Z">
        <w:r w:rsidR="00161E21">
          <w:t>for these storm</w:t>
        </w:r>
      </w:ins>
      <w:ins w:id="599" w:author="Ben Livneh" w:date="2020-11-15T18:46:00Z">
        <w:r w:rsidR="00161E21">
          <w:t xml:space="preserve">s are </w:t>
        </w:r>
      </w:ins>
      <w:r w:rsidR="006776F0">
        <w:t>caus</w:t>
      </w:r>
      <w:ins w:id="600" w:author="Ben Livneh" w:date="2020-11-15T18:46:00Z">
        <w:r w:rsidR="00161E21">
          <w:t>ing</w:t>
        </w:r>
      </w:ins>
      <w:del w:id="601" w:author="Ben Livneh" w:date="2020-11-15T18:46:00Z">
        <w:r w:rsidR="006776F0" w:rsidDel="00161E21">
          <w:delText>e</w:delText>
        </w:r>
      </w:del>
      <w:r w:rsidR="006776F0">
        <w:t xml:space="preserve"> landslides even </w:t>
      </w:r>
      <w:del w:id="602" w:author="Ben Livneh" w:date="2020-11-15T18:46:00Z">
        <w:r w:rsidR="006776F0" w:rsidDel="00161E21">
          <w:delText xml:space="preserve">as </w:delText>
        </w:r>
      </w:del>
      <w:ins w:id="603" w:author="Ben Livneh" w:date="2020-11-15T18:46:00Z">
        <w:r w:rsidR="00161E21">
          <w:t xml:space="preserve">when </w:t>
        </w:r>
      </w:ins>
      <w:r w:rsidR="006776F0">
        <w:t xml:space="preserve">part of a relatively low return period </w:t>
      </w:r>
      <w:ins w:id="604" w:author="Ben Livneh" w:date="2020-11-15T18:50:00Z">
        <w:r w:rsidR="00E835C9">
          <w:t xml:space="preserve">longer </w:t>
        </w:r>
      </w:ins>
      <w:commentRangeStart w:id="605"/>
      <w:r w:rsidR="006776F0">
        <w:t>storm</w:t>
      </w:r>
      <w:commentRangeEnd w:id="605"/>
      <w:ins w:id="606" w:author="Ben Livneh" w:date="2020-11-15T18:50:00Z">
        <w:r w:rsidR="00E835C9">
          <w:t xml:space="preserve"> event</w:t>
        </w:r>
      </w:ins>
      <w:r w:rsidR="00161E21">
        <w:rPr>
          <w:rStyle w:val="CommentReference"/>
        </w:rPr>
        <w:commentReference w:id="605"/>
      </w:r>
      <w:r w:rsidR="006776F0">
        <w:t xml:space="preserve">. Fig. 5 </w:t>
      </w:r>
      <w:ins w:id="607" w:author="Ben Livneh" w:date="2020-11-15T18:48:00Z">
        <w:r w:rsidR="00161E21">
          <w:t xml:space="preserve">further </w:t>
        </w:r>
      </w:ins>
      <w:r w:rsidR="006776F0">
        <w:t xml:space="preserve">investigates this hypothesis, showing a clear trend of increasing peak intensity with return period. Finer temporal resolutions would be necessary to </w:t>
      </w:r>
      <w:del w:id="608" w:author="Ben Livneh" w:date="2020-11-15T18:50:00Z">
        <w:r w:rsidR="006776F0" w:rsidDel="00E835C9">
          <w:delText xml:space="preserve">truly </w:delText>
        </w:r>
      </w:del>
      <w:ins w:id="609" w:author="Ben Livneh" w:date="2020-11-15T18:50:00Z">
        <w:r w:rsidR="00E835C9">
          <w:t xml:space="preserve">further </w:t>
        </w:r>
      </w:ins>
      <w:r w:rsidR="006776F0">
        <w:t xml:space="preserve">test this hypothesis, since for MRMS and NLDAS-2 the shortest storm duration is also the same as the product resolution. </w:t>
      </w:r>
      <w:commentRangeStart w:id="610"/>
      <w:r w:rsidR="006776F0">
        <w:t>Peak hourly intensities high enough to cause a landslide amidst otherwise ordinary precipitation should show up as a high return period ordinary storm.</w:t>
      </w:r>
      <w:commentRangeEnd w:id="610"/>
      <w:r w:rsidR="00E835C9">
        <w:rPr>
          <w:rStyle w:val="CommentReference"/>
        </w:rPr>
        <w:commentReference w:id="610"/>
      </w:r>
    </w:p>
    <w:p w14:paraId="23231D42" w14:textId="77777777" w:rsidR="00270EF3" w:rsidRDefault="006776F0">
      <w:pPr>
        <w:pStyle w:val="CaptionedFigure"/>
      </w:pPr>
      <w:bookmarkStart w:id="611" w:name="fig:peak_intensity"/>
      <w:r>
        <w:rPr>
          <w:noProof/>
        </w:rPr>
        <w:lastRenderedPageBreak/>
        <w:drawing>
          <wp:inline distT="0" distB="0" distL="0" distR="0" wp14:anchorId="48CDB1ED" wp14:editId="162FBE7F">
            <wp:extent cx="5334000" cy="3556000"/>
            <wp:effectExtent l="0" t="0" r="0" b="0"/>
            <wp:docPr id="6" name="Picture" descr="Figure 5: Peak intensity vs. storm return period. There appears to be a positive correlation between return period and peak intensity, but this relationship drops off for most products among the higher return periods."/>
            <wp:cNvGraphicFramePr/>
            <a:graphic xmlns:a="http://schemas.openxmlformats.org/drawingml/2006/main">
              <a:graphicData uri="http://schemas.openxmlformats.org/drawingml/2006/picture">
                <pic:pic xmlns:pic="http://schemas.openxmlformats.org/drawingml/2006/picture">
                  <pic:nvPicPr>
                    <pic:cNvPr id="0" name="Picture" descr="frequency_peak.png"/>
                    <pic:cNvPicPr>
                      <a:picLocks noChangeAspect="1" noChangeArrowheads="1"/>
                    </pic:cNvPicPr>
                  </pic:nvPicPr>
                  <pic:blipFill>
                    <a:blip r:embed="rId15"/>
                    <a:stretch>
                      <a:fillRect/>
                    </a:stretch>
                  </pic:blipFill>
                  <pic:spPr bwMode="auto">
                    <a:xfrm>
                      <a:off x="0" y="0"/>
                      <a:ext cx="5334000" cy="3556000"/>
                    </a:xfrm>
                    <a:prstGeom prst="rect">
                      <a:avLst/>
                    </a:prstGeom>
                    <a:noFill/>
                    <a:ln w="9525">
                      <a:noFill/>
                      <a:headEnd/>
                      <a:tailEnd/>
                    </a:ln>
                  </pic:spPr>
                </pic:pic>
              </a:graphicData>
            </a:graphic>
          </wp:inline>
        </w:drawing>
      </w:r>
      <w:bookmarkEnd w:id="611"/>
    </w:p>
    <w:p w14:paraId="152636DC" w14:textId="6C8F1583" w:rsidR="00270EF3" w:rsidRPr="00E835C9" w:rsidRDefault="006776F0">
      <w:pPr>
        <w:pStyle w:val="ImageCaption"/>
        <w:rPr>
          <w:i w:val="0"/>
          <w:iCs/>
          <w:rPrChange w:id="612" w:author="Ben Livneh" w:date="2020-11-15T18:51:00Z">
            <w:rPr/>
          </w:rPrChange>
        </w:rPr>
      </w:pPr>
      <w:r w:rsidRPr="00E835C9">
        <w:rPr>
          <w:b/>
          <w:bCs/>
          <w:i w:val="0"/>
          <w:iCs/>
          <w:rPrChange w:id="613" w:author="Ben Livneh" w:date="2020-11-15T18:51:00Z">
            <w:rPr/>
          </w:rPrChange>
        </w:rPr>
        <w:t>Figure 5</w:t>
      </w:r>
      <w:del w:id="614" w:author="Ben Livneh" w:date="2020-11-15T18:48:00Z">
        <w:r w:rsidRPr="00E835C9" w:rsidDel="00E835C9">
          <w:rPr>
            <w:b/>
            <w:bCs/>
            <w:i w:val="0"/>
            <w:iCs/>
            <w:rPrChange w:id="615" w:author="Ben Livneh" w:date="2020-11-15T18:51:00Z">
              <w:rPr/>
            </w:rPrChange>
          </w:rPr>
          <w:delText xml:space="preserve">: </w:delText>
        </w:r>
      </w:del>
      <w:ins w:id="616" w:author="Ben Livneh" w:date="2020-11-15T18:48:00Z">
        <w:r w:rsidR="00E835C9" w:rsidRPr="00E835C9">
          <w:rPr>
            <w:b/>
            <w:bCs/>
            <w:i w:val="0"/>
            <w:iCs/>
            <w:rPrChange w:id="617" w:author="Ben Livneh" w:date="2020-11-15T18:51:00Z">
              <w:rPr/>
            </w:rPrChange>
          </w:rPr>
          <w:t xml:space="preserve"> | The relationship between </w:t>
        </w:r>
      </w:ins>
      <w:del w:id="618" w:author="Ben Livneh" w:date="2020-11-15T18:48:00Z">
        <w:r w:rsidRPr="00E835C9" w:rsidDel="00E835C9">
          <w:rPr>
            <w:b/>
            <w:bCs/>
            <w:i w:val="0"/>
            <w:iCs/>
            <w:rPrChange w:id="619" w:author="Ben Livneh" w:date="2020-11-15T18:51:00Z">
              <w:rPr/>
            </w:rPrChange>
          </w:rPr>
          <w:delText xml:space="preserve">Peak </w:delText>
        </w:r>
      </w:del>
      <w:ins w:id="620" w:author="Ben Livneh" w:date="2020-11-15T18:48:00Z">
        <w:r w:rsidR="00E835C9" w:rsidRPr="00E835C9">
          <w:rPr>
            <w:b/>
            <w:bCs/>
            <w:i w:val="0"/>
            <w:iCs/>
            <w:rPrChange w:id="621" w:author="Ben Livneh" w:date="2020-11-15T18:51:00Z">
              <w:rPr/>
            </w:rPrChange>
          </w:rPr>
          <w:t xml:space="preserve">peak storm </w:t>
        </w:r>
      </w:ins>
      <w:r w:rsidRPr="00E835C9">
        <w:rPr>
          <w:b/>
          <w:bCs/>
          <w:i w:val="0"/>
          <w:iCs/>
          <w:rPrChange w:id="622" w:author="Ben Livneh" w:date="2020-11-15T18:51:00Z">
            <w:rPr/>
          </w:rPrChange>
        </w:rPr>
        <w:t xml:space="preserve">intensity </w:t>
      </w:r>
      <w:del w:id="623" w:author="Ben Livneh" w:date="2020-11-15T18:49:00Z">
        <w:r w:rsidRPr="00E835C9" w:rsidDel="00E835C9">
          <w:rPr>
            <w:b/>
            <w:bCs/>
            <w:i w:val="0"/>
            <w:iCs/>
            <w:rPrChange w:id="624" w:author="Ben Livneh" w:date="2020-11-15T18:51:00Z">
              <w:rPr/>
            </w:rPrChange>
          </w:rPr>
          <w:delText>vs.</w:delText>
        </w:r>
      </w:del>
      <w:ins w:id="625" w:author="Ben Livneh" w:date="2020-11-15T18:49:00Z">
        <w:r w:rsidR="00E835C9" w:rsidRPr="00E835C9">
          <w:rPr>
            <w:b/>
            <w:bCs/>
            <w:i w:val="0"/>
            <w:iCs/>
            <w:rPrChange w:id="626" w:author="Ben Livneh" w:date="2020-11-15T18:51:00Z">
              <w:rPr/>
            </w:rPrChange>
          </w:rPr>
          <w:t>and</w:t>
        </w:r>
      </w:ins>
      <w:r w:rsidRPr="00E835C9">
        <w:rPr>
          <w:b/>
          <w:bCs/>
          <w:i w:val="0"/>
          <w:iCs/>
          <w:rPrChange w:id="627" w:author="Ben Livneh" w:date="2020-11-15T18:51:00Z">
            <w:rPr/>
          </w:rPrChange>
        </w:rPr>
        <w:t> storm return period</w:t>
      </w:r>
      <w:del w:id="628" w:author="Ben Livneh" w:date="2020-11-15T18:51:00Z">
        <w:r w:rsidRPr="00E835C9" w:rsidDel="00E835C9">
          <w:rPr>
            <w:b/>
            <w:bCs/>
            <w:i w:val="0"/>
            <w:iCs/>
            <w:rPrChange w:id="629" w:author="Ben Livneh" w:date="2020-11-15T18:51:00Z">
              <w:rPr/>
            </w:rPrChange>
          </w:rPr>
          <w:delText>.</w:delText>
        </w:r>
      </w:del>
      <w:ins w:id="630" w:author="Ben Livneh" w:date="2020-11-15T18:49:00Z">
        <w:r w:rsidR="00E835C9" w:rsidRPr="00E835C9">
          <w:rPr>
            <w:i w:val="0"/>
            <w:iCs/>
            <w:rPrChange w:id="631" w:author="Ben Livneh" w:date="2020-11-15T18:51:00Z">
              <w:rPr/>
            </w:rPrChange>
          </w:rPr>
          <w:t>: [</w:t>
        </w:r>
        <w:r w:rsidR="00E835C9" w:rsidRPr="00E835C9">
          <w:rPr>
            <w:i w:val="0"/>
            <w:iCs/>
            <w:highlight w:val="yellow"/>
            <w:rPrChange w:id="632" w:author="Ben Livneh" w:date="2020-11-15T18:52:00Z">
              <w:rPr/>
            </w:rPrChange>
          </w:rPr>
          <w:t xml:space="preserve">Add a description of the figure </w:t>
        </w:r>
        <w:commentRangeStart w:id="633"/>
        <w:r w:rsidR="00E835C9" w:rsidRPr="00E835C9">
          <w:rPr>
            <w:i w:val="0"/>
            <w:iCs/>
            <w:highlight w:val="yellow"/>
            <w:rPrChange w:id="634" w:author="Ben Livneh" w:date="2020-11-15T18:52:00Z">
              <w:rPr/>
            </w:rPrChange>
          </w:rPr>
          <w:t>here</w:t>
        </w:r>
      </w:ins>
      <w:commentRangeEnd w:id="633"/>
      <w:ins w:id="635" w:author="Ben Livneh" w:date="2020-11-15T18:51:00Z">
        <w:r w:rsidR="00E835C9" w:rsidRPr="00E835C9">
          <w:rPr>
            <w:rStyle w:val="CommentReference"/>
            <w:i w:val="0"/>
            <w:highlight w:val="yellow"/>
            <w:rPrChange w:id="636" w:author="Ben Livneh" w:date="2020-11-15T18:52:00Z">
              <w:rPr>
                <w:rStyle w:val="CommentReference"/>
                <w:i w:val="0"/>
              </w:rPr>
            </w:rPrChange>
          </w:rPr>
          <w:commentReference w:id="633"/>
        </w:r>
      </w:ins>
      <w:ins w:id="637" w:author="Ben Livneh" w:date="2020-11-15T18:49:00Z">
        <w:r w:rsidR="00E835C9" w:rsidRPr="00E835C9">
          <w:rPr>
            <w:i w:val="0"/>
            <w:iCs/>
            <w:rPrChange w:id="638" w:author="Ben Livneh" w:date="2020-11-15T18:51:00Z">
              <w:rPr/>
            </w:rPrChange>
          </w:rPr>
          <w:t>]</w:t>
        </w:r>
      </w:ins>
      <w:r w:rsidRPr="00E835C9">
        <w:rPr>
          <w:i w:val="0"/>
          <w:iCs/>
          <w:rPrChange w:id="639" w:author="Ben Livneh" w:date="2020-11-15T18:51:00Z">
            <w:rPr/>
          </w:rPrChange>
        </w:rPr>
        <w:t xml:space="preserve"> There appears to be </w:t>
      </w:r>
      <w:del w:id="640" w:author="Ben Livneh" w:date="2020-11-15T18:49:00Z">
        <w:r w:rsidRPr="00E835C9" w:rsidDel="00E835C9">
          <w:rPr>
            <w:i w:val="0"/>
            <w:iCs/>
            <w:rPrChange w:id="641" w:author="Ben Livneh" w:date="2020-11-15T18:51:00Z">
              <w:rPr/>
            </w:rPrChange>
          </w:rPr>
          <w:delText>a positive correlation</w:delText>
        </w:r>
      </w:del>
      <w:ins w:id="642" w:author="Ben Livneh" w:date="2020-11-15T18:49:00Z">
        <w:r w:rsidR="00E835C9" w:rsidRPr="00E835C9">
          <w:rPr>
            <w:i w:val="0"/>
            <w:iCs/>
            <w:rPrChange w:id="643" w:author="Ben Livneh" w:date="2020-11-15T18:51:00Z">
              <w:rPr/>
            </w:rPrChange>
          </w:rPr>
          <w:t>direct proportionality</w:t>
        </w:r>
      </w:ins>
      <w:r w:rsidRPr="00E835C9">
        <w:rPr>
          <w:i w:val="0"/>
          <w:iCs/>
          <w:rPrChange w:id="644" w:author="Ben Livneh" w:date="2020-11-15T18:51:00Z">
            <w:rPr/>
          </w:rPrChange>
        </w:rPr>
        <w:t xml:space="preserve"> between return period and peak intensity, but this relationship drops off for most products among the higher return periods.</w:t>
      </w:r>
    </w:p>
    <w:p w14:paraId="76134D24" w14:textId="614C7C07" w:rsidR="00270EF3" w:rsidRDefault="000B4507">
      <w:pPr>
        <w:pStyle w:val="BodyText"/>
      </w:pPr>
      <w:ins w:id="645" w:author="Ben Livneh" w:date="2020-11-15T18:53:00Z">
        <w:r>
          <w:t xml:space="preserve">The precipitation products are examined in the context of landslide triggering threholds in </w:t>
        </w:r>
      </w:ins>
      <w:r w:rsidR="006776F0">
        <w:t>Fig. 6</w:t>
      </w:r>
      <w:ins w:id="646" w:author="Ben Livneh" w:date="2020-11-15T18:53:00Z">
        <w:r>
          <w:t>, which</w:t>
        </w:r>
      </w:ins>
      <w:r w:rsidR="006776F0">
        <w:t xml:space="preserve"> shows the precipitation on intensity</w:t>
      </w:r>
      <w:ins w:id="647" w:author="Ben Livneh" w:date="2020-11-15T18:53:00Z">
        <w:r>
          <w:t xml:space="preserve"> vs</w:t>
        </w:r>
      </w:ins>
      <w:ins w:id="648" w:author="Ben Livneh" w:date="2020-11-15T18:54:00Z">
        <w:r>
          <w:t>.</w:t>
        </w:r>
      </w:ins>
      <w:ins w:id="649" w:author="Ben Livneh" w:date="2020-11-15T18:53:00Z">
        <w:r>
          <w:t xml:space="preserve"> </w:t>
        </w:r>
      </w:ins>
      <w:del w:id="650" w:author="Ben Livneh" w:date="2020-11-15T18:53:00Z">
        <w:r w:rsidR="006776F0" w:rsidDel="000B4507">
          <w:delText>/</w:delText>
        </w:r>
      </w:del>
      <w:r w:rsidR="006776F0">
        <w:t xml:space="preserve">duration axes with three intensity-duration thresholds plotted over them, </w:t>
      </w:r>
      <w:del w:id="651" w:author="Ben Livneh" w:date="2020-11-15T18:53:00Z">
        <w:r w:rsidR="006776F0" w:rsidDel="000B4507">
          <w:delText xml:space="preserve">and </w:delText>
        </w:r>
      </w:del>
      <w:ins w:id="652" w:author="Ben Livneh" w:date="2020-11-15T18:53:00Z">
        <w:r>
          <w:t xml:space="preserve">with the performance </w:t>
        </w:r>
      </w:ins>
      <w:ins w:id="653" w:author="Ben Livneh" w:date="2020-11-15T18:54:00Z">
        <w:r>
          <w:t>summarized in</w:t>
        </w:r>
      </w:ins>
      <w:ins w:id="654" w:author="Ben Livneh" w:date="2020-11-15T18:53:00Z">
        <w:r>
          <w:t xml:space="preserve"> </w:t>
        </w:r>
      </w:ins>
      <w:del w:id="655" w:author="Ben Livneh" w:date="2020-11-15T18:54:00Z">
        <w:r w:rsidR="006776F0" w:rsidDel="000B4507">
          <w:delText>tbl</w:delText>
        </w:r>
      </w:del>
      <w:ins w:id="656" w:author="Ben Livneh" w:date="2020-11-15T18:54:00Z">
        <w:r>
          <w:t>Table</w:t>
        </w:r>
      </w:ins>
      <w:del w:id="657" w:author="Ben Livneh" w:date="2020-11-15T18:54:00Z">
        <w:r w:rsidR="006776F0" w:rsidDel="000B4507">
          <w:delText>.</w:delText>
        </w:r>
      </w:del>
      <w:r w:rsidR="006776F0">
        <w:t> 2</w:t>
      </w:r>
      <w:commentRangeStart w:id="658"/>
      <w:del w:id="659" w:author="Ben Livneh" w:date="2020-11-15T18:54:00Z">
        <w:r w:rsidR="006776F0" w:rsidDel="000B4507">
          <w:delText xml:space="preserve"> summarizes the performance of each threshold</w:delText>
        </w:r>
      </w:del>
      <w:r w:rsidR="006776F0">
        <w:t xml:space="preserve">. </w:t>
      </w:r>
      <w:commentRangeEnd w:id="658"/>
      <w:r w:rsidR="00617F83">
        <w:rPr>
          <w:rStyle w:val="CommentReference"/>
        </w:rPr>
        <w:commentReference w:id="658"/>
      </w:r>
      <w:ins w:id="660" w:author="Ben Livneh" w:date="2020-11-15T18:54:00Z">
        <w:r>
          <w:t xml:space="preserve">Interestingly, </w:t>
        </w:r>
      </w:ins>
      <w:del w:id="661" w:author="Ben Livneh" w:date="2020-11-15T18:54:00Z">
        <w:r w:rsidR="006776F0" w:rsidDel="000B4507">
          <w:delText xml:space="preserve">The </w:delText>
        </w:r>
      </w:del>
      <w:ins w:id="662" w:author="Ben Livneh" w:date="2020-11-15T18:54:00Z">
        <w:r>
          <w:t xml:space="preserve">the </w:t>
        </w:r>
      </w:ins>
      <w:r w:rsidR="006776F0">
        <w:t xml:space="preserve">choice of </w:t>
      </w:r>
      <w:ins w:id="663" w:author="Ben Livneh" w:date="2020-11-15T18:54:00Z">
        <w:r>
          <w:t xml:space="preserve">intensity-duration </w:t>
        </w:r>
      </w:ins>
      <w:r w:rsidR="006776F0">
        <w:t xml:space="preserve">threshold does not appear to make a large difference in this context, since the </w:t>
      </w:r>
      <w:commentRangeStart w:id="664"/>
      <w:r w:rsidR="006776F0">
        <w:t xml:space="preserve">models </w:t>
      </w:r>
      <w:commentRangeEnd w:id="664"/>
      <w:r w:rsidR="00310B31">
        <w:rPr>
          <w:rStyle w:val="CommentReference"/>
        </w:rPr>
        <w:commentReference w:id="664"/>
      </w:r>
      <w:r w:rsidR="006776F0">
        <w:t>are very similar when compared to the variation in precipitation data across sites and among products. The</w:t>
      </w:r>
      <w:ins w:id="665" w:author="Ben Livneh" w:date="2020-11-15T18:56:00Z">
        <w:r w:rsidR="00D20DCA">
          <w:t xml:space="preserve"> MRMS or NLDAS-2 </w:t>
        </w:r>
      </w:ins>
      <w:del w:id="666" w:author="Ben Livneh" w:date="2020-11-15T18:56:00Z">
        <w:r w:rsidR="006776F0" w:rsidDel="00D20DCA">
          <w:delText>se models</w:delText>
        </w:r>
      </w:del>
      <w:ins w:id="667" w:author="Ben Livneh" w:date="2020-11-15T18:56:00Z">
        <w:r w:rsidR="00D20DCA">
          <w:t>products</w:t>
        </w:r>
      </w:ins>
      <w:r w:rsidR="006776F0">
        <w:t xml:space="preserve"> tend to perform better </w:t>
      </w:r>
      <w:del w:id="668" w:author="Ben Livneh" w:date="2020-11-15T18:56:00Z">
        <w:r w:rsidR="006776F0" w:rsidDel="00D20DCA">
          <w:delText xml:space="preserve">using MRMS or NLDAS-2 data </w:delText>
        </w:r>
      </w:del>
      <w:r w:rsidR="006776F0">
        <w:t xml:space="preserve">than </w:t>
      </w:r>
      <w:del w:id="669" w:author="Ben Livneh" w:date="2020-11-15T18:56:00Z">
        <w:r w:rsidR="006776F0" w:rsidDel="00D20DCA">
          <w:delText xml:space="preserve">using </w:delText>
        </w:r>
      </w:del>
      <w:r w:rsidR="006776F0">
        <w:t>either IMERG product, with hit ratios of 0.88 and 0.76 rather than 0.70 and 0.68 among the verified landslide locations</w:t>
      </w:r>
      <w:ins w:id="670" w:author="Ben Livneh" w:date="2020-11-15T18:56:00Z">
        <w:r w:rsidR="00D20DCA">
          <w:t>, respectively</w:t>
        </w:r>
      </w:ins>
      <w:r w:rsidR="006776F0">
        <w:t>. All products perform better when using only the verified landslide</w:t>
      </w:r>
      <w:ins w:id="671" w:author="Ben Livneh" w:date="2020-11-15T18:57:00Z">
        <w:r w:rsidR="00751670">
          <w:t xml:space="preserve"> locations relative to the approximate locations</w:t>
        </w:r>
      </w:ins>
      <w:del w:id="672" w:author="Ben Livneh" w:date="2020-11-15T18:57:00Z">
        <w:r w:rsidR="006776F0" w:rsidDel="00751670">
          <w:delText xml:space="preserve"> sites</w:delText>
        </w:r>
      </w:del>
      <w:r w:rsidR="006776F0">
        <w:t>.</w:t>
      </w:r>
    </w:p>
    <w:p w14:paraId="5D835942" w14:textId="201752A0" w:rsidR="00270EF3" w:rsidRDefault="006776F0">
      <w:pPr>
        <w:pStyle w:val="BodyText"/>
      </w:pPr>
      <w:r>
        <w:t xml:space="preserve">There is a concentration of long-duration, low-intensity storms for all products that is likely </w:t>
      </w:r>
      <w:del w:id="673" w:author="Ben Livneh" w:date="2020-11-15T18:58:00Z">
        <w:r w:rsidDel="00751670">
          <w:delText>the result</w:delText>
        </w:r>
      </w:del>
      <w:ins w:id="674" w:author="Ben Livneh" w:date="2020-11-15T18:58:00Z">
        <w:r w:rsidR="00751670">
          <w:t>an artifact</w:t>
        </w:r>
      </w:ins>
      <w:r>
        <w:t xml:space="preserve"> of the storm identification algorithm. It appears that many of the </w:t>
      </w:r>
      <w:commentRangeStart w:id="675"/>
      <w:r>
        <w:t xml:space="preserve">threshold misses (landslides not identified by the threshold) </w:t>
      </w:r>
      <w:commentRangeEnd w:id="675"/>
      <w:r w:rsidR="00751670">
        <w:rPr>
          <w:rStyle w:val="CommentReference"/>
        </w:rPr>
        <w:commentReference w:id="675"/>
      </w:r>
      <w:r>
        <w:t xml:space="preserve">fall into this section of the data, suggesting that </w:t>
      </w:r>
      <w:commentRangeStart w:id="676"/>
      <w:r>
        <w:t xml:space="preserve">improvements to storm delineation </w:t>
      </w:r>
      <w:commentRangeEnd w:id="676"/>
      <w:r w:rsidR="00223106">
        <w:rPr>
          <w:rStyle w:val="CommentReference"/>
        </w:rPr>
        <w:commentReference w:id="676"/>
      </w:r>
      <w:r>
        <w:t xml:space="preserve">might boost threshold performance for all products but </w:t>
      </w:r>
      <w:del w:id="677" w:author="Ben Livneh" w:date="2020-11-15T19:04:00Z">
        <w:r w:rsidDel="00223106">
          <w:delText xml:space="preserve">especially </w:delText>
        </w:r>
      </w:del>
      <w:ins w:id="678" w:author="Ben Livneh" w:date="2020-11-15T19:04:00Z">
        <w:r w:rsidR="00223106">
          <w:t xml:space="preserve">particularly </w:t>
        </w:r>
      </w:ins>
      <w:r>
        <w:t>for the IMERG data.</w:t>
      </w:r>
    </w:p>
    <w:p w14:paraId="13042A7F" w14:textId="77777777" w:rsidR="00270EF3" w:rsidRDefault="006776F0">
      <w:pPr>
        <w:pStyle w:val="CaptionedFigure"/>
      </w:pPr>
      <w:bookmarkStart w:id="679" w:name="fig:intensity_duration"/>
      <w:r>
        <w:rPr>
          <w:noProof/>
        </w:rPr>
        <w:lastRenderedPageBreak/>
        <w:drawing>
          <wp:inline distT="0" distB="0" distL="0" distR="0" wp14:anchorId="40ABC91B" wp14:editId="194EE8C7">
            <wp:extent cx="5334000" cy="1778000"/>
            <wp:effectExtent l="0" t="0" r="0" b="0"/>
            <wp:docPr id="7" name="Picture" descr="Figure 6: Each storm in the precipitation record and established global or climactic Intensity-Duration Thresholds. Landslide-triggering storms are marked. It appears that these models generally perform better when using MRMS or NLDAS-2 data, since the IMERG products detect a larger number of low intensity values for landslide-triggering storms."/>
            <wp:cNvGraphicFramePr/>
            <a:graphic xmlns:a="http://schemas.openxmlformats.org/drawingml/2006/main">
              <a:graphicData uri="http://schemas.openxmlformats.org/drawingml/2006/picture">
                <pic:pic xmlns:pic="http://schemas.openxmlformats.org/drawingml/2006/picture">
                  <pic:nvPicPr>
                    <pic:cNvPr id="0" name="Picture" descr="intensity_duration.png"/>
                    <pic:cNvPicPr>
                      <a:picLocks noChangeAspect="1" noChangeArrowheads="1"/>
                    </pic:cNvPicPr>
                  </pic:nvPicPr>
                  <pic:blipFill>
                    <a:blip r:embed="rId16"/>
                    <a:stretch>
                      <a:fillRect/>
                    </a:stretch>
                  </pic:blipFill>
                  <pic:spPr bwMode="auto">
                    <a:xfrm>
                      <a:off x="0" y="0"/>
                      <a:ext cx="5334000" cy="1778000"/>
                    </a:xfrm>
                    <a:prstGeom prst="rect">
                      <a:avLst/>
                    </a:prstGeom>
                    <a:noFill/>
                    <a:ln w="9525">
                      <a:noFill/>
                      <a:headEnd/>
                      <a:tailEnd/>
                    </a:ln>
                  </pic:spPr>
                </pic:pic>
              </a:graphicData>
            </a:graphic>
          </wp:inline>
        </w:drawing>
      </w:r>
      <w:bookmarkEnd w:id="679"/>
    </w:p>
    <w:p w14:paraId="21DF04BC" w14:textId="77777777" w:rsidR="00270EF3" w:rsidRDefault="006776F0">
      <w:pPr>
        <w:pStyle w:val="ImageCaption"/>
      </w:pPr>
      <w:commentRangeStart w:id="680"/>
      <w:r>
        <w:t xml:space="preserve">Figure </w:t>
      </w:r>
      <w:commentRangeEnd w:id="680"/>
      <w:r w:rsidR="00751670">
        <w:rPr>
          <w:rStyle w:val="CommentReference"/>
          <w:i w:val="0"/>
        </w:rPr>
        <w:commentReference w:id="680"/>
      </w:r>
      <w:r>
        <w:t>6: Each storm in the precipitation record and established global or climactic Intensity-Duration Thresholds. Landslide-triggering storms are marked. It appears that these models generally perform better when using MRMS or NLDAS-2 data, since the IMERG products detect a larger number of low intensity values for landslide-triggering storms.</w:t>
      </w:r>
    </w:p>
    <w:p w14:paraId="03C5556D" w14:textId="77777777" w:rsidR="00270EF3" w:rsidRDefault="006776F0">
      <w:pPr>
        <w:pStyle w:val="BodyText"/>
      </w:pPr>
      <w:r>
        <w:rPr>
          <w:noProof/>
        </w:rPr>
        <w:drawing>
          <wp:inline distT="0" distB="0" distL="0" distR="0" wp14:anchorId="0344D737" wp14:editId="0300FFF2">
            <wp:extent cx="5334000" cy="17780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intensity_duration_verified.png"/>
                    <pic:cNvPicPr>
                      <a:picLocks noChangeAspect="1" noChangeArrowheads="1"/>
                    </pic:cNvPicPr>
                  </pic:nvPicPr>
                  <pic:blipFill>
                    <a:blip r:embed="rId17"/>
                    <a:stretch>
                      <a:fillRect/>
                    </a:stretch>
                  </pic:blipFill>
                  <pic:spPr bwMode="auto">
                    <a:xfrm>
                      <a:off x="0" y="0"/>
                      <a:ext cx="5334000" cy="1778000"/>
                    </a:xfrm>
                    <a:prstGeom prst="rect">
                      <a:avLst/>
                    </a:prstGeom>
                    <a:noFill/>
                    <a:ln w="9525">
                      <a:noFill/>
                      <a:headEnd/>
                      <a:tailEnd/>
                    </a:ln>
                  </pic:spPr>
                </pic:pic>
              </a:graphicData>
            </a:graphic>
          </wp:inline>
        </w:drawing>
      </w:r>
    </w:p>
    <w:p w14:paraId="446AE1C2" w14:textId="77777777" w:rsidR="00270EF3" w:rsidRDefault="006776F0">
      <w:pPr>
        <w:pStyle w:val="TableCaption"/>
      </w:pPr>
      <w:bookmarkStart w:id="681" w:name="tbl:threat"/>
      <w:r>
        <w:t xml:space="preserve">Table </w:t>
      </w:r>
      <w:commentRangeStart w:id="682"/>
      <w:r>
        <w:t xml:space="preserve">2: Threat score, hit ratio, and false alarm ratio for each product and the </w:t>
      </w:r>
      <w:commentRangeStart w:id="683"/>
      <w:r>
        <w:t xml:space="preserve">Guzzetti </w:t>
      </w:r>
      <w:commentRangeEnd w:id="683"/>
      <w:r w:rsidR="00656B9D">
        <w:rPr>
          <w:rStyle w:val="CommentReference"/>
          <w:i w:val="0"/>
        </w:rPr>
        <w:commentReference w:id="683"/>
      </w:r>
      <w:r>
        <w:t>et al. (2007) Intensity-Duration Threshold</w:t>
      </w:r>
      <w:commentRangeEnd w:id="682"/>
      <w:r w:rsidR="00223106">
        <w:rPr>
          <w:rStyle w:val="CommentReference"/>
          <w:i w:val="0"/>
        </w:rPr>
        <w:commentReference w:id="682"/>
      </w:r>
    </w:p>
    <w:tbl>
      <w:tblPr>
        <w:tblStyle w:val="Table"/>
        <w:tblW w:w="0" w:type="pct"/>
        <w:tblLook w:val="07E0" w:firstRow="1" w:lastRow="1" w:firstColumn="1" w:lastColumn="1" w:noHBand="1" w:noVBand="1"/>
      </w:tblPr>
      <w:tblGrid>
        <w:gridCol w:w="2049"/>
        <w:gridCol w:w="1507"/>
        <w:gridCol w:w="663"/>
        <w:gridCol w:w="953"/>
        <w:gridCol w:w="1329"/>
        <w:gridCol w:w="2089"/>
      </w:tblGrid>
      <w:tr w:rsidR="00270EF3" w14:paraId="7DA5437F" w14:textId="77777777">
        <w:tc>
          <w:tcPr>
            <w:tcW w:w="0" w:type="auto"/>
            <w:tcBorders>
              <w:bottom w:val="single" w:sz="0" w:space="0" w:color="auto"/>
            </w:tcBorders>
            <w:vAlign w:val="bottom"/>
          </w:tcPr>
          <w:p w14:paraId="53639AEE" w14:textId="77777777" w:rsidR="00270EF3" w:rsidRDefault="006776F0">
            <w:pPr>
              <w:pStyle w:val="Compact"/>
            </w:pPr>
            <w:r>
              <w:t>Product</w:t>
            </w:r>
          </w:p>
        </w:tc>
        <w:tc>
          <w:tcPr>
            <w:tcW w:w="0" w:type="auto"/>
            <w:tcBorders>
              <w:bottom w:val="single" w:sz="0" w:space="0" w:color="auto"/>
            </w:tcBorders>
            <w:vAlign w:val="bottom"/>
          </w:tcPr>
          <w:p w14:paraId="2F3B72EE" w14:textId="77777777" w:rsidR="00270EF3" w:rsidRDefault="006776F0">
            <w:pPr>
              <w:pStyle w:val="Compact"/>
            </w:pPr>
            <w:r>
              <w:t>Include</w:t>
            </w:r>
          </w:p>
        </w:tc>
        <w:tc>
          <w:tcPr>
            <w:tcW w:w="0" w:type="auto"/>
            <w:tcBorders>
              <w:bottom w:val="single" w:sz="0" w:space="0" w:color="auto"/>
            </w:tcBorders>
            <w:vAlign w:val="bottom"/>
          </w:tcPr>
          <w:p w14:paraId="16B4DF78" w14:textId="77777777" w:rsidR="00270EF3" w:rsidRDefault="006776F0">
            <w:pPr>
              <w:pStyle w:val="Compact"/>
            </w:pPr>
            <w:r>
              <w:rPr>
                <w:b/>
              </w:rPr>
              <w:t>Hits</w:t>
            </w:r>
          </w:p>
        </w:tc>
        <w:tc>
          <w:tcPr>
            <w:tcW w:w="0" w:type="auto"/>
            <w:tcBorders>
              <w:bottom w:val="single" w:sz="0" w:space="0" w:color="auto"/>
            </w:tcBorders>
            <w:vAlign w:val="bottom"/>
          </w:tcPr>
          <w:p w14:paraId="33EDAB41" w14:textId="77777777" w:rsidR="00270EF3" w:rsidRDefault="006776F0">
            <w:pPr>
              <w:pStyle w:val="Compact"/>
            </w:pPr>
            <w:r>
              <w:rPr>
                <w:b/>
              </w:rPr>
              <w:t>Misses</w:t>
            </w:r>
          </w:p>
        </w:tc>
        <w:tc>
          <w:tcPr>
            <w:tcW w:w="0" w:type="auto"/>
            <w:tcBorders>
              <w:bottom w:val="single" w:sz="0" w:space="0" w:color="auto"/>
            </w:tcBorders>
            <w:vAlign w:val="bottom"/>
          </w:tcPr>
          <w:p w14:paraId="3FCF99FB" w14:textId="77777777" w:rsidR="00270EF3" w:rsidRDefault="006776F0">
            <w:pPr>
              <w:pStyle w:val="Compact"/>
            </w:pPr>
            <w:r>
              <w:rPr>
                <w:b/>
              </w:rPr>
              <w:t>Hit ratio</w:t>
            </w:r>
          </w:p>
        </w:tc>
        <w:tc>
          <w:tcPr>
            <w:tcW w:w="0" w:type="auto"/>
            <w:tcBorders>
              <w:bottom w:val="single" w:sz="0" w:space="0" w:color="auto"/>
            </w:tcBorders>
            <w:vAlign w:val="bottom"/>
          </w:tcPr>
          <w:p w14:paraId="1A5302F5" w14:textId="77777777" w:rsidR="00270EF3" w:rsidRDefault="006776F0">
            <w:pPr>
              <w:pStyle w:val="Compact"/>
            </w:pPr>
            <w:r>
              <w:rPr>
                <w:b/>
              </w:rPr>
              <w:t>False alarm ratio</w:t>
            </w:r>
          </w:p>
        </w:tc>
      </w:tr>
      <w:tr w:rsidR="00270EF3" w14:paraId="60DE308D" w14:textId="77777777">
        <w:tc>
          <w:tcPr>
            <w:tcW w:w="0" w:type="auto"/>
          </w:tcPr>
          <w:p w14:paraId="481B5ED0" w14:textId="77777777" w:rsidR="00270EF3" w:rsidRDefault="006776F0">
            <w:pPr>
              <w:pStyle w:val="Compact"/>
            </w:pPr>
            <w:r>
              <w:t>GPM IMERG Early</w:t>
            </w:r>
          </w:p>
        </w:tc>
        <w:tc>
          <w:tcPr>
            <w:tcW w:w="0" w:type="auto"/>
          </w:tcPr>
          <w:p w14:paraId="5D113F2E" w14:textId="77777777" w:rsidR="00270EF3" w:rsidRDefault="006776F0">
            <w:pPr>
              <w:pStyle w:val="Compact"/>
            </w:pPr>
            <w:r>
              <w:t>All</w:t>
            </w:r>
          </w:p>
        </w:tc>
        <w:tc>
          <w:tcPr>
            <w:tcW w:w="0" w:type="auto"/>
          </w:tcPr>
          <w:p w14:paraId="79B1BDF2" w14:textId="77777777" w:rsidR="00270EF3" w:rsidRDefault="006776F0">
            <w:pPr>
              <w:pStyle w:val="Compact"/>
            </w:pPr>
            <w:r>
              <w:t>114</w:t>
            </w:r>
          </w:p>
        </w:tc>
        <w:tc>
          <w:tcPr>
            <w:tcW w:w="0" w:type="auto"/>
          </w:tcPr>
          <w:p w14:paraId="32D0DEE2" w14:textId="77777777" w:rsidR="00270EF3" w:rsidRDefault="006776F0">
            <w:pPr>
              <w:pStyle w:val="Compact"/>
            </w:pPr>
            <w:r>
              <w:t>62</w:t>
            </w:r>
          </w:p>
        </w:tc>
        <w:tc>
          <w:tcPr>
            <w:tcW w:w="0" w:type="auto"/>
          </w:tcPr>
          <w:p w14:paraId="12034238" w14:textId="77777777" w:rsidR="00270EF3" w:rsidRDefault="006776F0">
            <w:pPr>
              <w:pStyle w:val="Compact"/>
            </w:pPr>
            <w:r>
              <w:t>0.6477273</w:t>
            </w:r>
          </w:p>
        </w:tc>
        <w:tc>
          <w:tcPr>
            <w:tcW w:w="0" w:type="auto"/>
          </w:tcPr>
          <w:p w14:paraId="22102813" w14:textId="77777777" w:rsidR="00270EF3" w:rsidRDefault="006776F0">
            <w:pPr>
              <w:pStyle w:val="Compact"/>
            </w:pPr>
            <w:r>
              <w:t>0.2694975</w:t>
            </w:r>
          </w:p>
        </w:tc>
      </w:tr>
      <w:tr w:rsidR="00270EF3" w14:paraId="4CF7C386" w14:textId="77777777">
        <w:tc>
          <w:tcPr>
            <w:tcW w:w="0" w:type="auto"/>
          </w:tcPr>
          <w:p w14:paraId="46F96E49" w14:textId="77777777" w:rsidR="00270EF3" w:rsidRDefault="00270EF3"/>
        </w:tc>
        <w:tc>
          <w:tcPr>
            <w:tcW w:w="0" w:type="auto"/>
          </w:tcPr>
          <w:p w14:paraId="6A08B0EC" w14:textId="77777777" w:rsidR="00270EF3" w:rsidRDefault="006776F0">
            <w:pPr>
              <w:pStyle w:val="Compact"/>
            </w:pPr>
            <w:commentRangeStart w:id="684"/>
            <w:r>
              <w:t>Verified</w:t>
            </w:r>
            <w:commentRangeEnd w:id="684"/>
            <w:r w:rsidR="00656B9D">
              <w:rPr>
                <w:rStyle w:val="CommentReference"/>
              </w:rPr>
              <w:commentReference w:id="684"/>
            </w:r>
          </w:p>
        </w:tc>
        <w:tc>
          <w:tcPr>
            <w:tcW w:w="0" w:type="auto"/>
          </w:tcPr>
          <w:p w14:paraId="6A7835BC" w14:textId="77777777" w:rsidR="00270EF3" w:rsidRDefault="006776F0">
            <w:pPr>
              <w:pStyle w:val="Compact"/>
            </w:pPr>
            <w:r>
              <w:t>44</w:t>
            </w:r>
          </w:p>
        </w:tc>
        <w:tc>
          <w:tcPr>
            <w:tcW w:w="0" w:type="auto"/>
          </w:tcPr>
          <w:p w14:paraId="20B24BA2" w14:textId="77777777" w:rsidR="00270EF3" w:rsidRDefault="006776F0">
            <w:pPr>
              <w:pStyle w:val="Compact"/>
            </w:pPr>
            <w:r>
              <w:t>21</w:t>
            </w:r>
          </w:p>
        </w:tc>
        <w:tc>
          <w:tcPr>
            <w:tcW w:w="0" w:type="auto"/>
          </w:tcPr>
          <w:p w14:paraId="730C53A0" w14:textId="77777777" w:rsidR="00270EF3" w:rsidRDefault="006776F0">
            <w:pPr>
              <w:pStyle w:val="Compact"/>
            </w:pPr>
            <w:r>
              <w:t>0.6769231</w:t>
            </w:r>
          </w:p>
        </w:tc>
        <w:tc>
          <w:tcPr>
            <w:tcW w:w="0" w:type="auto"/>
          </w:tcPr>
          <w:p w14:paraId="3AF10FCB" w14:textId="77777777" w:rsidR="00270EF3" w:rsidRDefault="006776F0">
            <w:pPr>
              <w:pStyle w:val="Compact"/>
            </w:pPr>
            <w:r>
              <w:t>0.2980977</w:t>
            </w:r>
          </w:p>
        </w:tc>
      </w:tr>
      <w:tr w:rsidR="00270EF3" w14:paraId="2A6FA460" w14:textId="77777777">
        <w:tc>
          <w:tcPr>
            <w:tcW w:w="0" w:type="auto"/>
          </w:tcPr>
          <w:p w14:paraId="5814D148" w14:textId="77777777" w:rsidR="00270EF3" w:rsidRDefault="006776F0">
            <w:pPr>
              <w:pStyle w:val="Compact"/>
            </w:pPr>
            <w:r>
              <w:t>GPM IMERG Final</w:t>
            </w:r>
          </w:p>
        </w:tc>
        <w:tc>
          <w:tcPr>
            <w:tcW w:w="0" w:type="auto"/>
          </w:tcPr>
          <w:p w14:paraId="31AD9CAF" w14:textId="77777777" w:rsidR="00270EF3" w:rsidRDefault="006776F0">
            <w:pPr>
              <w:pStyle w:val="Compact"/>
            </w:pPr>
            <w:r>
              <w:t>All</w:t>
            </w:r>
          </w:p>
        </w:tc>
        <w:tc>
          <w:tcPr>
            <w:tcW w:w="0" w:type="auto"/>
          </w:tcPr>
          <w:p w14:paraId="6C60C422" w14:textId="77777777" w:rsidR="00270EF3" w:rsidRDefault="006776F0">
            <w:pPr>
              <w:pStyle w:val="Compact"/>
            </w:pPr>
            <w:r>
              <w:t>117</w:t>
            </w:r>
          </w:p>
        </w:tc>
        <w:tc>
          <w:tcPr>
            <w:tcW w:w="0" w:type="auto"/>
          </w:tcPr>
          <w:p w14:paraId="57512F08" w14:textId="77777777" w:rsidR="00270EF3" w:rsidRDefault="006776F0">
            <w:pPr>
              <w:pStyle w:val="Compact"/>
            </w:pPr>
            <w:r>
              <w:t>60</w:t>
            </w:r>
          </w:p>
        </w:tc>
        <w:tc>
          <w:tcPr>
            <w:tcW w:w="0" w:type="auto"/>
          </w:tcPr>
          <w:p w14:paraId="60862849" w14:textId="77777777" w:rsidR="00270EF3" w:rsidRDefault="006776F0">
            <w:pPr>
              <w:pStyle w:val="Compact"/>
            </w:pPr>
            <w:r>
              <w:t>0.6610169</w:t>
            </w:r>
          </w:p>
        </w:tc>
        <w:tc>
          <w:tcPr>
            <w:tcW w:w="0" w:type="auto"/>
          </w:tcPr>
          <w:p w14:paraId="15C46551" w14:textId="77777777" w:rsidR="00270EF3" w:rsidRDefault="006776F0">
            <w:pPr>
              <w:pStyle w:val="Compact"/>
            </w:pPr>
            <w:r>
              <w:t>0.3074026</w:t>
            </w:r>
          </w:p>
        </w:tc>
      </w:tr>
      <w:tr w:rsidR="00270EF3" w14:paraId="1DCB4B23" w14:textId="77777777">
        <w:tc>
          <w:tcPr>
            <w:tcW w:w="0" w:type="auto"/>
          </w:tcPr>
          <w:p w14:paraId="1801C973" w14:textId="77777777" w:rsidR="00270EF3" w:rsidRDefault="00270EF3"/>
        </w:tc>
        <w:tc>
          <w:tcPr>
            <w:tcW w:w="0" w:type="auto"/>
          </w:tcPr>
          <w:p w14:paraId="1799FAB3" w14:textId="77777777" w:rsidR="00270EF3" w:rsidRDefault="006776F0">
            <w:pPr>
              <w:pStyle w:val="Compact"/>
            </w:pPr>
            <w:r>
              <w:t>Verified</w:t>
            </w:r>
          </w:p>
        </w:tc>
        <w:tc>
          <w:tcPr>
            <w:tcW w:w="0" w:type="auto"/>
          </w:tcPr>
          <w:p w14:paraId="0933682B" w14:textId="77777777" w:rsidR="00270EF3" w:rsidRDefault="006776F0">
            <w:pPr>
              <w:pStyle w:val="Compact"/>
            </w:pPr>
            <w:r>
              <w:t>45</w:t>
            </w:r>
          </w:p>
        </w:tc>
        <w:tc>
          <w:tcPr>
            <w:tcW w:w="0" w:type="auto"/>
          </w:tcPr>
          <w:p w14:paraId="142FE382" w14:textId="77777777" w:rsidR="00270EF3" w:rsidRDefault="006776F0">
            <w:pPr>
              <w:pStyle w:val="Compact"/>
            </w:pPr>
            <w:r>
              <w:t>19</w:t>
            </w:r>
          </w:p>
        </w:tc>
        <w:tc>
          <w:tcPr>
            <w:tcW w:w="0" w:type="auto"/>
          </w:tcPr>
          <w:p w14:paraId="0C37BA50" w14:textId="77777777" w:rsidR="00270EF3" w:rsidRDefault="006776F0">
            <w:pPr>
              <w:pStyle w:val="Compact"/>
            </w:pPr>
            <w:r>
              <w:t>0.7031250</w:t>
            </w:r>
          </w:p>
        </w:tc>
        <w:tc>
          <w:tcPr>
            <w:tcW w:w="0" w:type="auto"/>
          </w:tcPr>
          <w:p w14:paraId="50F3387F" w14:textId="77777777" w:rsidR="00270EF3" w:rsidRDefault="006776F0">
            <w:pPr>
              <w:pStyle w:val="Compact"/>
            </w:pPr>
            <w:r>
              <w:t>0.3389533</w:t>
            </w:r>
          </w:p>
        </w:tc>
      </w:tr>
      <w:tr w:rsidR="00270EF3" w14:paraId="2E85C44E" w14:textId="77777777">
        <w:tc>
          <w:tcPr>
            <w:tcW w:w="0" w:type="auto"/>
          </w:tcPr>
          <w:p w14:paraId="1B0E3FE1" w14:textId="77777777" w:rsidR="00270EF3" w:rsidRDefault="006776F0">
            <w:pPr>
              <w:pStyle w:val="Compact"/>
            </w:pPr>
            <w:r>
              <w:t>NLDAS-2</w:t>
            </w:r>
          </w:p>
        </w:tc>
        <w:tc>
          <w:tcPr>
            <w:tcW w:w="0" w:type="auto"/>
          </w:tcPr>
          <w:p w14:paraId="0CB55D21" w14:textId="77777777" w:rsidR="00270EF3" w:rsidRDefault="006776F0">
            <w:pPr>
              <w:pStyle w:val="Compact"/>
            </w:pPr>
            <w:r>
              <w:t>All</w:t>
            </w:r>
          </w:p>
        </w:tc>
        <w:tc>
          <w:tcPr>
            <w:tcW w:w="0" w:type="auto"/>
          </w:tcPr>
          <w:p w14:paraId="24C26BEB" w14:textId="77777777" w:rsidR="00270EF3" w:rsidRDefault="006776F0">
            <w:pPr>
              <w:pStyle w:val="Compact"/>
            </w:pPr>
            <w:r>
              <w:t>114</w:t>
            </w:r>
          </w:p>
        </w:tc>
        <w:tc>
          <w:tcPr>
            <w:tcW w:w="0" w:type="auto"/>
          </w:tcPr>
          <w:p w14:paraId="51B2E14C" w14:textId="77777777" w:rsidR="00270EF3" w:rsidRDefault="006776F0">
            <w:pPr>
              <w:pStyle w:val="Compact"/>
            </w:pPr>
            <w:r>
              <w:t>40</w:t>
            </w:r>
          </w:p>
        </w:tc>
        <w:tc>
          <w:tcPr>
            <w:tcW w:w="0" w:type="auto"/>
          </w:tcPr>
          <w:p w14:paraId="567A1306" w14:textId="77777777" w:rsidR="00270EF3" w:rsidRDefault="006776F0">
            <w:pPr>
              <w:pStyle w:val="Compact"/>
            </w:pPr>
            <w:r>
              <w:t>0.7402597</w:t>
            </w:r>
          </w:p>
        </w:tc>
        <w:tc>
          <w:tcPr>
            <w:tcW w:w="0" w:type="auto"/>
          </w:tcPr>
          <w:p w14:paraId="2438B508" w14:textId="77777777" w:rsidR="00270EF3" w:rsidRDefault="006776F0">
            <w:pPr>
              <w:pStyle w:val="Compact"/>
            </w:pPr>
            <w:r>
              <w:t>0.2213864</w:t>
            </w:r>
          </w:p>
        </w:tc>
      </w:tr>
      <w:tr w:rsidR="00270EF3" w14:paraId="7A30E2C2" w14:textId="77777777">
        <w:tc>
          <w:tcPr>
            <w:tcW w:w="0" w:type="auto"/>
          </w:tcPr>
          <w:p w14:paraId="5CC8BA5A" w14:textId="77777777" w:rsidR="00270EF3" w:rsidRDefault="00270EF3"/>
        </w:tc>
        <w:tc>
          <w:tcPr>
            <w:tcW w:w="0" w:type="auto"/>
          </w:tcPr>
          <w:p w14:paraId="1BA1FC9E" w14:textId="77777777" w:rsidR="00270EF3" w:rsidRDefault="006776F0">
            <w:pPr>
              <w:pStyle w:val="Compact"/>
            </w:pPr>
            <w:r>
              <w:t>Verified</w:t>
            </w:r>
          </w:p>
        </w:tc>
        <w:tc>
          <w:tcPr>
            <w:tcW w:w="0" w:type="auto"/>
          </w:tcPr>
          <w:p w14:paraId="3064FEC9" w14:textId="77777777" w:rsidR="00270EF3" w:rsidRDefault="006776F0">
            <w:pPr>
              <w:pStyle w:val="Compact"/>
            </w:pPr>
            <w:r>
              <w:t>45</w:t>
            </w:r>
          </w:p>
        </w:tc>
        <w:tc>
          <w:tcPr>
            <w:tcW w:w="0" w:type="auto"/>
          </w:tcPr>
          <w:p w14:paraId="2D8F2024" w14:textId="77777777" w:rsidR="00270EF3" w:rsidRDefault="006776F0">
            <w:pPr>
              <w:pStyle w:val="Compact"/>
            </w:pPr>
            <w:r>
              <w:t>14</w:t>
            </w:r>
          </w:p>
        </w:tc>
        <w:tc>
          <w:tcPr>
            <w:tcW w:w="0" w:type="auto"/>
          </w:tcPr>
          <w:p w14:paraId="66D0C49E" w14:textId="77777777" w:rsidR="00270EF3" w:rsidRDefault="006776F0">
            <w:pPr>
              <w:pStyle w:val="Compact"/>
            </w:pPr>
            <w:r>
              <w:t>0.7627119</w:t>
            </w:r>
          </w:p>
        </w:tc>
        <w:tc>
          <w:tcPr>
            <w:tcW w:w="0" w:type="auto"/>
          </w:tcPr>
          <w:p w14:paraId="7213BC6F" w14:textId="77777777" w:rsidR="00270EF3" w:rsidRDefault="006776F0">
            <w:pPr>
              <w:pStyle w:val="Compact"/>
            </w:pPr>
            <w:r>
              <w:t>0.2228354</w:t>
            </w:r>
          </w:p>
        </w:tc>
      </w:tr>
      <w:tr w:rsidR="00270EF3" w14:paraId="12021DD9" w14:textId="77777777">
        <w:tc>
          <w:tcPr>
            <w:tcW w:w="0" w:type="auto"/>
          </w:tcPr>
          <w:p w14:paraId="4078372B" w14:textId="77777777" w:rsidR="00270EF3" w:rsidRDefault="006776F0">
            <w:pPr>
              <w:pStyle w:val="Compact"/>
            </w:pPr>
            <w:r>
              <w:t>MRMS</w:t>
            </w:r>
          </w:p>
        </w:tc>
        <w:tc>
          <w:tcPr>
            <w:tcW w:w="0" w:type="auto"/>
          </w:tcPr>
          <w:p w14:paraId="5EE94EDA" w14:textId="77777777" w:rsidR="00270EF3" w:rsidRDefault="006776F0">
            <w:pPr>
              <w:pStyle w:val="Compact"/>
            </w:pPr>
            <w:r>
              <w:t>All</w:t>
            </w:r>
          </w:p>
        </w:tc>
        <w:tc>
          <w:tcPr>
            <w:tcW w:w="0" w:type="auto"/>
          </w:tcPr>
          <w:p w14:paraId="3782E00E" w14:textId="77777777" w:rsidR="00270EF3" w:rsidRDefault="006776F0">
            <w:pPr>
              <w:pStyle w:val="Compact"/>
            </w:pPr>
            <w:r>
              <w:t>130</w:t>
            </w:r>
          </w:p>
        </w:tc>
        <w:tc>
          <w:tcPr>
            <w:tcW w:w="0" w:type="auto"/>
          </w:tcPr>
          <w:p w14:paraId="32DA5147" w14:textId="77777777" w:rsidR="00270EF3" w:rsidRDefault="006776F0">
            <w:pPr>
              <w:pStyle w:val="Compact"/>
            </w:pPr>
            <w:r>
              <w:t>26</w:t>
            </w:r>
          </w:p>
        </w:tc>
        <w:tc>
          <w:tcPr>
            <w:tcW w:w="0" w:type="auto"/>
          </w:tcPr>
          <w:p w14:paraId="7C6CE29C" w14:textId="77777777" w:rsidR="00270EF3" w:rsidRDefault="006776F0">
            <w:pPr>
              <w:pStyle w:val="Compact"/>
            </w:pPr>
            <w:r>
              <w:t>0.8333333</w:t>
            </w:r>
          </w:p>
        </w:tc>
        <w:tc>
          <w:tcPr>
            <w:tcW w:w="0" w:type="auto"/>
          </w:tcPr>
          <w:p w14:paraId="783E885C" w14:textId="77777777" w:rsidR="00270EF3" w:rsidRDefault="006776F0">
            <w:pPr>
              <w:pStyle w:val="Compact"/>
            </w:pPr>
            <w:r>
              <w:t>0.2433511</w:t>
            </w:r>
          </w:p>
        </w:tc>
      </w:tr>
      <w:tr w:rsidR="00270EF3" w14:paraId="119ABABA" w14:textId="77777777">
        <w:tc>
          <w:tcPr>
            <w:tcW w:w="0" w:type="auto"/>
          </w:tcPr>
          <w:p w14:paraId="763FBB03" w14:textId="77777777" w:rsidR="00270EF3" w:rsidRDefault="00270EF3"/>
        </w:tc>
        <w:tc>
          <w:tcPr>
            <w:tcW w:w="0" w:type="auto"/>
          </w:tcPr>
          <w:p w14:paraId="05F6503D" w14:textId="77777777" w:rsidR="00270EF3" w:rsidRDefault="006776F0">
            <w:pPr>
              <w:pStyle w:val="Compact"/>
            </w:pPr>
            <w:r>
              <w:t>Verified</w:t>
            </w:r>
          </w:p>
        </w:tc>
        <w:tc>
          <w:tcPr>
            <w:tcW w:w="0" w:type="auto"/>
          </w:tcPr>
          <w:p w14:paraId="5570E83C" w14:textId="77777777" w:rsidR="00270EF3" w:rsidRDefault="006776F0">
            <w:pPr>
              <w:pStyle w:val="Compact"/>
            </w:pPr>
            <w:r>
              <w:t>52</w:t>
            </w:r>
          </w:p>
        </w:tc>
        <w:tc>
          <w:tcPr>
            <w:tcW w:w="0" w:type="auto"/>
          </w:tcPr>
          <w:p w14:paraId="678A28DA" w14:textId="77777777" w:rsidR="00270EF3" w:rsidRDefault="006776F0">
            <w:pPr>
              <w:pStyle w:val="Compact"/>
            </w:pPr>
            <w:r>
              <w:t>7</w:t>
            </w:r>
          </w:p>
        </w:tc>
        <w:tc>
          <w:tcPr>
            <w:tcW w:w="0" w:type="auto"/>
          </w:tcPr>
          <w:p w14:paraId="3A4E11FB" w14:textId="77777777" w:rsidR="00270EF3" w:rsidRDefault="006776F0">
            <w:pPr>
              <w:pStyle w:val="Compact"/>
            </w:pPr>
            <w:r>
              <w:t>0.8813559</w:t>
            </w:r>
          </w:p>
        </w:tc>
        <w:tc>
          <w:tcPr>
            <w:tcW w:w="0" w:type="auto"/>
          </w:tcPr>
          <w:p w14:paraId="60149B67" w14:textId="77777777" w:rsidR="00270EF3" w:rsidRDefault="006776F0">
            <w:pPr>
              <w:pStyle w:val="Compact"/>
            </w:pPr>
            <w:r>
              <w:t>0.2635528</w:t>
            </w:r>
          </w:p>
        </w:tc>
      </w:tr>
    </w:tbl>
    <w:p w14:paraId="77FA3228" w14:textId="77777777" w:rsidR="00270EF3" w:rsidRDefault="006776F0">
      <w:pPr>
        <w:pStyle w:val="Heading2"/>
      </w:pPr>
      <w:bookmarkStart w:id="685" w:name="resolution"/>
      <w:bookmarkEnd w:id="681"/>
      <w:commentRangeStart w:id="686"/>
      <w:r>
        <w:lastRenderedPageBreak/>
        <w:t>Resolution</w:t>
      </w:r>
      <w:bookmarkEnd w:id="685"/>
    </w:p>
    <w:p w14:paraId="54631866" w14:textId="77777777" w:rsidR="00270EF3" w:rsidRDefault="006776F0">
      <w:pPr>
        <w:pStyle w:val="Heading3"/>
      </w:pPr>
      <w:bookmarkStart w:id="687" w:name="X5bdac4a09b98fd417012be9666c7353e964e139"/>
      <w:r>
        <w:t>Do products produce comparable results when compared at equal temporal and spatial resolution, or are there other underlying differences?</w:t>
      </w:r>
      <w:bookmarkEnd w:id="687"/>
    </w:p>
    <w:p w14:paraId="78ABE23C" w14:textId="77777777" w:rsidR="00270EF3" w:rsidRDefault="006776F0">
      <w:pPr>
        <w:pStyle w:val="Compact"/>
        <w:numPr>
          <w:ilvl w:val="0"/>
          <w:numId w:val="3"/>
        </w:numPr>
      </w:pPr>
      <w:r>
        <w:t>FIGURE 8: Scatter volume, intensity, frequency, and peak intensity for each product with matched temporal resolution</w:t>
      </w:r>
      <w:commentRangeEnd w:id="686"/>
      <w:r w:rsidR="00C111FD">
        <w:rPr>
          <w:rStyle w:val="CommentReference"/>
        </w:rPr>
        <w:commentReference w:id="686"/>
      </w:r>
    </w:p>
    <w:p w14:paraId="75130830" w14:textId="77777777" w:rsidR="00270EF3" w:rsidRDefault="006776F0">
      <w:pPr>
        <w:pStyle w:val="Heading1"/>
      </w:pPr>
      <w:bookmarkStart w:id="688" w:name="discussion"/>
      <w:r>
        <w:t>Discussion</w:t>
      </w:r>
      <w:bookmarkEnd w:id="688"/>
    </w:p>
    <w:p w14:paraId="762E04F5" w14:textId="4818815F" w:rsidR="00270EF3" w:rsidRDefault="006776F0">
      <w:pPr>
        <w:pStyle w:val="FirstParagraph"/>
      </w:pPr>
      <w:r>
        <w:t xml:space="preserve">Among the precipitation products chosen for this study, both IMERG products identify both higher peak intensities and </w:t>
      </w:r>
      <w:ins w:id="689" w:author="Ben Livneh" w:date="2020-11-15T19:07:00Z">
        <w:r w:rsidR="00C111FD" w:rsidRPr="00C111FD">
          <w:rPr>
            <w:highlight w:val="yellow"/>
            <w:rPrChange w:id="690" w:author="Ben Livneh" w:date="2020-11-15T19:08:00Z">
              <w:rPr/>
            </w:rPrChange>
          </w:rPr>
          <w:t>lo</w:t>
        </w:r>
      </w:ins>
      <w:ins w:id="691" w:author="Ben Livneh" w:date="2020-11-15T19:08:00Z">
        <w:r w:rsidR="00C111FD" w:rsidRPr="00C111FD">
          <w:rPr>
            <w:highlight w:val="yellow"/>
            <w:rPrChange w:id="692" w:author="Ben Livneh" w:date="2020-11-15T19:08:00Z">
              <w:rPr/>
            </w:rPrChange>
          </w:rPr>
          <w:t>nger?</w:t>
        </w:r>
        <w:r w:rsidR="00C111FD">
          <w:t xml:space="preserve"> </w:t>
        </w:r>
      </w:ins>
      <w:r>
        <w:t>return periods</w:t>
      </w:r>
      <w:ins w:id="693" w:author="Ben Livneh" w:date="2020-11-15T19:08:00Z">
        <w:r w:rsidR="00C111FD">
          <w:t xml:space="preserve"> relative to the other products</w:t>
        </w:r>
      </w:ins>
      <w:r>
        <w:t xml:space="preserve">. </w:t>
      </w:r>
      <w:ins w:id="694" w:author="Ben Livneh" w:date="2020-11-15T19:08:00Z">
        <w:r w:rsidR="00C111FD">
          <w:t xml:space="preserve">Interestingly, </w:t>
        </w:r>
      </w:ins>
      <w:del w:id="695" w:author="Ben Livneh" w:date="2020-11-15T19:08:00Z">
        <w:r w:rsidDel="00C111FD">
          <w:delText xml:space="preserve">They </w:delText>
        </w:r>
      </w:del>
      <w:ins w:id="696" w:author="Ben Livneh" w:date="2020-11-15T19:08:00Z">
        <w:r w:rsidR="00C111FD">
          <w:t xml:space="preserve">they </w:t>
        </w:r>
      </w:ins>
      <w:r>
        <w:t>also detect</w:t>
      </w:r>
      <w:del w:id="697" w:author="Ben Livneh" w:date="2020-11-15T19:08:00Z">
        <w:r w:rsidDel="00C111FD">
          <w:delText>ing</w:delText>
        </w:r>
      </w:del>
      <w:r>
        <w:t xml:space="preserve"> more anomalously low precipitation values. Low-intensity precipitation in all products was associated with long duration</w:t>
      </w:r>
      <w:ins w:id="698" w:author="Ben Livneh" w:date="2020-11-15T19:08:00Z">
        <w:r w:rsidR="00C111FD">
          <w:t xml:space="preserve"> </w:t>
        </w:r>
      </w:ins>
      <w:r>
        <w:t>s</w:t>
      </w:r>
      <w:ins w:id="699" w:author="Ben Livneh" w:date="2020-11-15T19:08:00Z">
        <w:r w:rsidR="00C111FD">
          <w:t>torm events</w:t>
        </w:r>
      </w:ins>
      <w:r>
        <w:t xml:space="preserve"> (see fig. 6), which may occur because of nois</w:t>
      </w:r>
      <w:ins w:id="700" w:author="Ben Livneh" w:date="2020-11-15T19:09:00Z">
        <w:r w:rsidR="00C111FD">
          <w:t>y low-precipitation</w:t>
        </w:r>
      </w:ins>
      <w:del w:id="701" w:author="Ben Livneh" w:date="2020-11-15T19:09:00Z">
        <w:r w:rsidDel="00C111FD">
          <w:delText>e</w:delText>
        </w:r>
      </w:del>
      <w:r>
        <w:t xml:space="preserve"> slightly above the 1 mm threshold extending the computed duration of the storm and reducing its overall intensity. As a result, it appears that while every product could benefit from a</w:t>
      </w:r>
      <w:ins w:id="702" w:author="Ben Livneh" w:date="2020-11-15T19:09:00Z">
        <w:r w:rsidR="000F218D">
          <w:t>n enhanced</w:t>
        </w:r>
      </w:ins>
      <w:r>
        <w:t xml:space="preserve"> storm delineation process that prevent</w:t>
      </w:r>
      <w:ins w:id="703" w:author="Ben Livneh" w:date="2020-11-15T19:09:00Z">
        <w:r w:rsidR="000F218D">
          <w:t>s</w:t>
        </w:r>
      </w:ins>
      <w:del w:id="704" w:author="Ben Livneh" w:date="2020-11-15T19:09:00Z">
        <w:r w:rsidDel="000F218D">
          <w:delText>ed</w:delText>
        </w:r>
      </w:del>
      <w:r>
        <w:t xml:space="preserve"> the intensity from being diluted, the IMERG products were particularly vulnerable to the identification of long-duration low-intensity storms as a result of the method used in this study to separate storms. Those long-duration low-intensity storms tended to bring the hit ratio down for the intensity-duration thresholds. It is possible that many of the long-duration low-intensity precipitation events could be effectively filtered out by using a different storm delineation algorithm. Since the IMERG products </w:t>
      </w:r>
      <w:del w:id="705" w:author="Ben Livneh" w:date="2020-11-15T19:12:00Z">
        <w:r w:rsidDel="003951AD">
          <w:delText xml:space="preserve">both </w:delText>
        </w:r>
      </w:del>
      <w:r>
        <w:t xml:space="preserve">were </w:t>
      </w:r>
      <w:ins w:id="706" w:author="Ben Livneh" w:date="2020-11-15T19:12:00Z">
        <w:r w:rsidR="003951AD">
          <w:t xml:space="preserve">both </w:t>
        </w:r>
      </w:ins>
      <w:r>
        <w:t xml:space="preserve">able to identify higher intensity precipitation than the other products, it is possible that they would in fact perform better for identifying landslides if the low-intensity storm problem </w:t>
      </w:r>
      <w:del w:id="707" w:author="Ben Livneh" w:date="2020-11-15T19:12:00Z">
        <w:r w:rsidDel="003951AD">
          <w:delText>could be</w:delText>
        </w:r>
      </w:del>
      <w:ins w:id="708" w:author="Ben Livneh" w:date="2020-11-15T19:12:00Z">
        <w:r w:rsidR="003951AD">
          <w:t>were</w:t>
        </w:r>
      </w:ins>
      <w:r>
        <w:t xml:space="preserve"> mitigated.</w:t>
      </w:r>
    </w:p>
    <w:p w14:paraId="5E811E04" w14:textId="3686E327" w:rsidR="00270EF3" w:rsidRDefault="006776F0">
      <w:pPr>
        <w:pStyle w:val="BodyText"/>
      </w:pPr>
      <w:commentRangeStart w:id="709"/>
      <w:del w:id="710" w:author="Ben Livneh" w:date="2020-11-15T19:15:00Z">
        <w:r w:rsidDel="001739A4">
          <w:delText xml:space="preserve">Using </w:delText>
        </w:r>
      </w:del>
      <w:ins w:id="711" w:author="Ben Livneh" w:date="2020-11-15T19:15:00Z">
        <w:r w:rsidR="001739A4">
          <w:t xml:space="preserve">The precipitation products </w:t>
        </w:r>
      </w:ins>
      <w:del w:id="712" w:author="Ben Livneh" w:date="2020-11-15T19:15:00Z">
        <w:r w:rsidDel="001739A4">
          <w:delText xml:space="preserve">Intensity-Duration Thresholds </w:delText>
        </w:r>
      </w:del>
      <w:r>
        <w:t xml:space="preserve">performed reasonably well at </w:t>
      </w:r>
      <w:commentRangeEnd w:id="709"/>
      <w:r w:rsidR="001739A4">
        <w:rPr>
          <w:rStyle w:val="CommentReference"/>
        </w:rPr>
        <w:commentReference w:id="709"/>
      </w:r>
      <w:r>
        <w:t xml:space="preserve">identifying landslides </w:t>
      </w:r>
      <w:ins w:id="713" w:author="Ben Livneh" w:date="2020-11-15T19:15:00Z">
        <w:r w:rsidR="001739A4">
          <w:t xml:space="preserve">using the published intensity-duration thresholds </w:t>
        </w:r>
      </w:ins>
      <w:r>
        <w:t xml:space="preserve">particularly considering that </w:t>
      </w:r>
      <w:del w:id="714" w:author="Ben Livneh" w:date="2020-11-15T19:16:00Z">
        <w:r w:rsidDel="001739A4">
          <w:delText xml:space="preserve">they </w:delText>
        </w:r>
      </w:del>
      <w:ins w:id="715" w:author="Ben Livneh" w:date="2020-11-15T19:16:00Z">
        <w:r w:rsidR="001739A4">
          <w:t xml:space="preserve">these thresholds </w:t>
        </w:r>
      </w:ins>
      <w:r>
        <w:t xml:space="preserve">were </w:t>
      </w:r>
      <w:ins w:id="716" w:author="Ben Livneh" w:date="2020-11-15T19:16:00Z">
        <w:r w:rsidR="001739A4">
          <w:t xml:space="preserve">developed on </w:t>
        </w:r>
      </w:ins>
      <w:del w:id="717" w:author="Ben Livneh" w:date="2020-11-15T19:16:00Z">
        <w:r w:rsidDel="001739A4">
          <w:delText xml:space="preserve">trained </w:delText>
        </w:r>
      </w:del>
      <w:ins w:id="718" w:author="Ben Livneh" w:date="2020-11-15T19:16:00Z">
        <w:r w:rsidR="001739A4">
          <w:t xml:space="preserve">training data </w:t>
        </w:r>
      </w:ins>
      <w:del w:id="719" w:author="Ben Livneh" w:date="2020-11-15T19:16:00Z">
        <w:r w:rsidDel="001739A4">
          <w:delText xml:space="preserve">over </w:delText>
        </w:r>
      </w:del>
      <w:ins w:id="720" w:author="Ben Livneh" w:date="2020-11-15T19:16:00Z">
        <w:r w:rsidR="001739A4">
          <w:t xml:space="preserve">spanning </w:t>
        </w:r>
      </w:ins>
      <w:r>
        <w:t xml:space="preserve">large regions </w:t>
      </w:r>
      <w:del w:id="721" w:author="Ben Livneh" w:date="2020-11-15T19:16:00Z">
        <w:r w:rsidDel="001739A4">
          <w:delText xml:space="preserve">using </w:delText>
        </w:r>
      </w:del>
      <w:ins w:id="722" w:author="Ben Livneh" w:date="2020-11-15T19:16:00Z">
        <w:r w:rsidR="001739A4">
          <w:t xml:space="preserve">and </w:t>
        </w:r>
      </w:ins>
      <w:r>
        <w:t xml:space="preserve">different sources of precipitation data </w:t>
      </w:r>
      <w:del w:id="723" w:author="Ben Livneh" w:date="2020-11-15T19:16:00Z">
        <w:r w:rsidDel="001739A4">
          <w:delText xml:space="preserve">to </w:delText>
        </w:r>
      </w:del>
      <w:ins w:id="724" w:author="Ben Livneh" w:date="2020-11-15T19:16:00Z">
        <w:r w:rsidR="001739A4">
          <w:t xml:space="preserve">than </w:t>
        </w:r>
      </w:ins>
      <w:r>
        <w:t xml:space="preserve">those used in this study. </w:t>
      </w:r>
      <w:commentRangeStart w:id="725"/>
      <w:r>
        <w:t>However, they fared more poorly at excluding false alarms</w:t>
      </w:r>
      <w:del w:id="726" w:author="Ben Livneh" w:date="2020-11-15T19:18:00Z">
        <w:r w:rsidDel="00775B80">
          <w:delText xml:space="preserve"> using these data</w:delText>
        </w:r>
      </w:del>
      <w:ins w:id="727" w:author="Ben Livneh" w:date="2020-11-15T19:18:00Z">
        <w:r w:rsidR="00775B80">
          <w:t>, most likely because</w:t>
        </w:r>
      </w:ins>
      <w:del w:id="728" w:author="Ben Livneh" w:date="2020-11-15T19:18:00Z">
        <w:r w:rsidDel="00775B80">
          <w:delText>. Since</w:delText>
        </w:r>
      </w:del>
      <w:r>
        <w:t xml:space="preserve"> there are </w:t>
      </w:r>
      <w:commentRangeEnd w:id="725"/>
      <w:r w:rsidR="00775B80">
        <w:rPr>
          <w:rStyle w:val="CommentReference"/>
        </w:rPr>
        <w:commentReference w:id="725"/>
      </w:r>
      <w:r>
        <w:t xml:space="preserve">many other factors </w:t>
      </w:r>
      <w:ins w:id="729" w:author="Ben Livneh" w:date="2020-11-15T19:18:00Z">
        <w:r w:rsidR="00775B80">
          <w:t xml:space="preserve">beyond intensity and duration </w:t>
        </w:r>
      </w:ins>
      <w:r>
        <w:t>that can influence landslide occurrence such as topography, soil type, recent wildfire or disturbance</w:t>
      </w:r>
      <w:ins w:id="730" w:author="Ben Livneh" w:date="2020-11-15T19:19:00Z">
        <w:r w:rsidR="00D13336">
          <w:t xml:space="preserve"> or land development</w:t>
        </w:r>
      </w:ins>
      <w:r>
        <w:t xml:space="preserve">, </w:t>
      </w:r>
      <w:del w:id="731" w:author="Ben Livneh" w:date="2020-11-15T19:19:00Z">
        <w:r w:rsidDel="00D13336">
          <w:delText xml:space="preserve">or infrastructure placement, </w:delText>
        </w:r>
      </w:del>
      <w:ins w:id="732" w:author="Ben Livneh" w:date="2020-11-15T19:19:00Z">
        <w:r w:rsidR="00D13336">
          <w:t>or due to l</w:t>
        </w:r>
      </w:ins>
      <w:ins w:id="733" w:author="Ben Livneh" w:date="2020-11-15T19:20:00Z">
        <w:r w:rsidR="00D13336">
          <w:t xml:space="preserve">ocation errors of the landslide events such that </w:t>
        </w:r>
      </w:ins>
      <w:r>
        <w:t xml:space="preserve">some of the high-intensity precipitation </w:t>
      </w:r>
      <w:del w:id="734" w:author="Ben Livneh" w:date="2020-11-15T19:20:00Z">
        <w:r w:rsidDel="00D13336">
          <w:delText>that did not cause landslides simply may not have fallen on locations that were susceptible</w:delText>
        </w:r>
      </w:del>
      <w:ins w:id="735" w:author="Ben Livneh" w:date="2020-11-15T19:20:00Z">
        <w:r w:rsidR="00D13336">
          <w:t>may not be reflective of the landslide events but of adjacent areas</w:t>
        </w:r>
      </w:ins>
      <w:r>
        <w:t xml:space="preserve">. A landslide’s location in a </w:t>
      </w:r>
      <w:commentRangeStart w:id="736"/>
      <w:r>
        <w:t>highly susceptible location</w:t>
      </w:r>
      <w:ins w:id="737" w:author="Ben Livneh" w:date="2020-11-15T19:20:00Z">
        <w:r w:rsidR="00D13336">
          <w:t xml:space="preserve"> (e.g. high</w:t>
        </w:r>
      </w:ins>
      <w:ins w:id="738" w:author="Ben Livneh" w:date="2020-11-15T19:21:00Z">
        <w:r w:rsidR="00D13336">
          <w:t xml:space="preserve"> slope, poor land cover, soil, etc)</w:t>
        </w:r>
      </w:ins>
      <w:r>
        <w:t xml:space="preserve"> </w:t>
      </w:r>
      <w:commentRangeEnd w:id="736"/>
      <w:r w:rsidR="00D13336">
        <w:rPr>
          <w:rStyle w:val="CommentReference"/>
        </w:rPr>
        <w:commentReference w:id="736"/>
      </w:r>
      <w:r>
        <w:t xml:space="preserve">could also affect the ability of a threshold to detect the landslide, since high susceptibility would mean less intense rain would be required to trigger the landslide. Even the 1.1 km resolution of the MRMS data could contain </w:t>
      </w:r>
      <w:del w:id="739" w:author="Ben Livneh" w:date="2020-11-15T19:21:00Z">
        <w:r w:rsidDel="00234722">
          <w:delText>a great deal of</w:delText>
        </w:r>
      </w:del>
      <w:ins w:id="740" w:author="Ben Livneh" w:date="2020-11-15T19:21:00Z">
        <w:r w:rsidR="00234722">
          <w:t>substantial</w:t>
        </w:r>
      </w:ins>
      <w:r>
        <w:t xml:space="preserve"> variation in landslide susceptibility within an</w:t>
      </w:r>
      <w:del w:id="741" w:author="Ben Livneh" w:date="2020-11-15T19:21:00Z">
        <w:r w:rsidDel="00234722">
          <w:delText>d</w:delText>
        </w:r>
      </w:del>
      <w:r>
        <w:t xml:space="preserve"> individual grid cell. Nonetheless, the reliance on ground-based sensors seems to have been as much of a factor </w:t>
      </w:r>
      <w:commentRangeStart w:id="742"/>
      <w:r>
        <w:t xml:space="preserve">as resolution </w:t>
      </w:r>
      <w:commentRangeEnd w:id="742"/>
      <w:r w:rsidR="00A412FC">
        <w:rPr>
          <w:rStyle w:val="CommentReference"/>
        </w:rPr>
        <w:commentReference w:id="742"/>
      </w:r>
      <w:r>
        <w:t xml:space="preserve">to the performance of Intensity-Duration Thresholds in identifying landslides; the second-best model performace was using NLDAS-2 data. This could be due to the storm identification challenges mentioned above </w:t>
      </w:r>
      <w:ins w:id="743" w:author="Ben Livneh" w:date="2020-11-15T19:23:00Z">
        <w:r w:rsidR="00A412FC">
          <w:t xml:space="preserve">that put the IMERG </w:t>
        </w:r>
        <w:r w:rsidR="00A412FC">
          <w:lastRenderedPageBreak/>
          <w:t xml:space="preserve">data at </w:t>
        </w:r>
      </w:ins>
      <w:r>
        <w:t>disadvantag</w:t>
      </w:r>
      <w:del w:id="744" w:author="Ben Livneh" w:date="2020-11-15T19:23:00Z">
        <w:r w:rsidDel="00A412FC">
          <w:delText>ing the IMERG data</w:delText>
        </w:r>
      </w:del>
      <w:ins w:id="745" w:author="Ben Livneh" w:date="2020-11-15T19:23:00Z">
        <w:r w:rsidR="00A412FC">
          <w:t>e,</w:t>
        </w:r>
      </w:ins>
      <w:r>
        <w:t xml:space="preserve"> or because IMERG data are fundamentally less </w:t>
      </w:r>
      <w:ins w:id="746" w:author="Ben Livneh" w:date="2020-11-15T19:23:00Z">
        <w:r w:rsidR="00A412FC">
          <w:t>well-</w:t>
        </w:r>
      </w:ins>
      <w:r>
        <w:t xml:space="preserve">suited to landslide identification due producing a </w:t>
      </w:r>
      <w:ins w:id="747" w:author="Ben Livneh" w:date="2020-11-15T19:23:00Z">
        <w:r w:rsidR="00A412FC">
          <w:t xml:space="preserve">precipitation </w:t>
        </w:r>
      </w:ins>
      <w:r>
        <w:t xml:space="preserve">distribution that is </w:t>
      </w:r>
      <w:commentRangeStart w:id="748"/>
      <w:r>
        <w:t>erroneously heavy on the low end</w:t>
      </w:r>
      <w:commentRangeEnd w:id="748"/>
      <w:r w:rsidR="00A412FC">
        <w:rPr>
          <w:rStyle w:val="CommentReference"/>
        </w:rPr>
        <w:commentReference w:id="748"/>
      </w:r>
      <w:r>
        <w:t>.</w:t>
      </w:r>
    </w:p>
    <w:p w14:paraId="1A6978C4" w14:textId="50D032CC" w:rsidR="00270EF3" w:rsidRDefault="006776F0">
      <w:pPr>
        <w:pStyle w:val="BodyText"/>
      </w:pPr>
      <w:del w:id="749" w:author="Ben Livneh" w:date="2020-11-15T19:24:00Z">
        <w:r w:rsidDel="0015158D">
          <w:delText xml:space="preserve">Though </w:delText>
        </w:r>
      </w:del>
      <w:r>
        <w:t xml:space="preserve">MRMS and NLDAS-2 are </w:t>
      </w:r>
      <w:del w:id="750" w:author="Ben Livneh" w:date="2020-11-15T19:24:00Z">
        <w:r w:rsidDel="0015158D">
          <w:delText xml:space="preserve">also </w:delText>
        </w:r>
      </w:del>
      <w:ins w:id="751" w:author="Ben Livneh" w:date="2020-11-15T19:24:00Z">
        <w:r w:rsidR="0015158D">
          <w:t xml:space="preserve">relatively </w:t>
        </w:r>
      </w:ins>
      <w:r>
        <w:t>low latency products</w:t>
      </w:r>
      <w:ins w:id="752" w:author="Ben Livneh" w:date="2020-11-15T19:24:00Z">
        <w:r w:rsidR="0015158D">
          <w:t>. I</w:t>
        </w:r>
      </w:ins>
      <w:del w:id="753" w:author="Ben Livneh" w:date="2020-11-15T19:24:00Z">
        <w:r w:rsidDel="0015158D">
          <w:delText>, i</w:delText>
        </w:r>
      </w:del>
      <w:r>
        <w:t>n the case of IMERG</w:t>
      </w:r>
      <w:ins w:id="754" w:author="Ben Livneh" w:date="2020-11-15T19:24:00Z">
        <w:r w:rsidR="0015158D">
          <w:t>-Early</w:t>
        </w:r>
      </w:ins>
      <w:r>
        <w:t xml:space="preserve"> the </w:t>
      </w:r>
      <w:del w:id="755" w:author="Ben Livneh" w:date="2020-11-15T19:25:00Z">
        <w:r w:rsidDel="0015158D">
          <w:delText xml:space="preserve">low </w:delText>
        </w:r>
      </w:del>
      <w:ins w:id="756" w:author="Ben Livneh" w:date="2020-11-15T19:25:00Z">
        <w:r w:rsidR="0015158D">
          <w:t xml:space="preserve">short </w:t>
        </w:r>
      </w:ins>
      <w:r>
        <w:t>latency seemed to come at a cost of an exaggeration of the weaknesses and strengths of IMERG in identifying landslides. In particular, IMERG</w:t>
      </w:r>
      <w:ins w:id="757" w:author="Ben Livneh" w:date="2020-11-15T19:25:00Z">
        <w:r w:rsidR="0015158D">
          <w:t>-</w:t>
        </w:r>
      </w:ins>
      <w:del w:id="758" w:author="Ben Livneh" w:date="2020-11-15T19:25:00Z">
        <w:r w:rsidDel="0015158D">
          <w:delText xml:space="preserve"> </w:delText>
        </w:r>
      </w:del>
      <w:r>
        <w:t xml:space="preserve">Early had the </w:t>
      </w:r>
      <w:del w:id="759" w:author="Ben Livneh" w:date="2020-11-15T19:25:00Z">
        <w:r w:rsidDel="0015158D">
          <w:delText xml:space="preserve">most </w:delText>
        </w:r>
      </w:del>
      <w:ins w:id="760" w:author="Ben Livneh" w:date="2020-11-15T19:25:00Z">
        <w:r w:rsidR="0015158D">
          <w:t xml:space="preserve">greatest prevalence of </w:t>
        </w:r>
      </w:ins>
      <w:r>
        <w:t xml:space="preserve">low storm intensities, and so </w:t>
      </w:r>
      <w:ins w:id="761" w:author="Ben Livneh" w:date="2020-11-15T19:25:00Z">
        <w:r w:rsidR="0015158D">
          <w:t xml:space="preserve">it ultimately </w:t>
        </w:r>
      </w:ins>
      <w:r>
        <w:t>performed the worst at landslide identification. Without changes to the precipitation processing, the low latency does indeed appear to be a liability in this case.</w:t>
      </w:r>
    </w:p>
    <w:p w14:paraId="5B4AAD9A" w14:textId="19F5160F" w:rsidR="00270EF3" w:rsidRDefault="006776F0">
      <w:pPr>
        <w:pStyle w:val="BodyText"/>
      </w:pPr>
      <w:r>
        <w:t xml:space="preserve">Precipitation measurements at </w:t>
      </w:r>
      <w:commentRangeStart w:id="762"/>
      <w:r>
        <w:t xml:space="preserve">verified landslide </w:t>
      </w:r>
      <w:commentRangeEnd w:id="762"/>
      <w:r w:rsidR="0015158D">
        <w:rPr>
          <w:rStyle w:val="CommentReference"/>
        </w:rPr>
        <w:commentReference w:id="762"/>
      </w:r>
      <w:r>
        <w:t xml:space="preserve">sites tended to be </w:t>
      </w:r>
      <w:ins w:id="763" w:author="Ben Livneh" w:date="2020-11-15T19:26:00Z">
        <w:r w:rsidR="0015158D">
          <w:t xml:space="preserve">of </w:t>
        </w:r>
      </w:ins>
      <w:r>
        <w:t xml:space="preserve">higher </w:t>
      </w:r>
      <w:ins w:id="764" w:author="Ben Livneh" w:date="2020-11-15T19:26:00Z">
        <w:r w:rsidR="0015158D">
          <w:t xml:space="preserve">magnitude </w:t>
        </w:r>
      </w:ins>
      <w:r>
        <w:t xml:space="preserve">than those at other </w:t>
      </w:r>
      <w:commentRangeStart w:id="765"/>
      <w:r>
        <w:t>sites</w:t>
      </w:r>
      <w:commentRangeEnd w:id="765"/>
      <w:r w:rsidR="0015158D">
        <w:rPr>
          <w:rStyle w:val="CommentReference"/>
        </w:rPr>
        <w:commentReference w:id="765"/>
      </w:r>
      <w:ins w:id="766" w:author="Ben Livneh" w:date="2020-11-15T19:27:00Z">
        <w:r w:rsidR="00480632">
          <w:t xml:space="preserve"> with approximate locations. </w:t>
        </w:r>
      </w:ins>
      <w:del w:id="767" w:author="Ben Livneh" w:date="2020-11-15T19:27:00Z">
        <w:r w:rsidDel="00480632">
          <w:delText>, s</w:delText>
        </w:r>
      </w:del>
      <w:ins w:id="768" w:author="Ben Livneh" w:date="2020-11-15T19:27:00Z">
        <w:r w:rsidR="00480632">
          <w:t xml:space="preserve">This </w:t>
        </w:r>
      </w:ins>
      <w:del w:id="769" w:author="Ben Livneh" w:date="2020-11-15T19:27:00Z">
        <w:r w:rsidDel="00480632">
          <w:delText xml:space="preserve">uggesting </w:delText>
        </w:r>
      </w:del>
      <w:ins w:id="770" w:author="Ben Livneh" w:date="2020-11-15T19:27:00Z">
        <w:r w:rsidR="00480632">
          <w:t xml:space="preserve">suggests </w:t>
        </w:r>
      </w:ins>
      <w:r>
        <w:t xml:space="preserve">that </w:t>
      </w:r>
      <w:del w:id="771" w:author="Ben Livneh" w:date="2020-11-15T19:27:00Z">
        <w:r w:rsidDel="00480632">
          <w:delText xml:space="preserve">the </w:delText>
        </w:r>
      </w:del>
      <w:ins w:id="772" w:author="Ben Livneh" w:date="2020-11-15T19:27:00Z">
        <w:r w:rsidR="00480632">
          <w:t xml:space="preserve">some of the approximate </w:t>
        </w:r>
      </w:ins>
      <w:del w:id="773" w:author="Ben Livneh" w:date="2020-11-15T19:27:00Z">
        <w:r w:rsidDel="00480632">
          <w:delText xml:space="preserve">actual </w:delText>
        </w:r>
      </w:del>
      <w:r>
        <w:t>landslide location</w:t>
      </w:r>
      <w:ins w:id="774" w:author="Ben Livneh" w:date="2020-11-15T19:27:00Z">
        <w:r w:rsidR="00480632">
          <w:t>s</w:t>
        </w:r>
      </w:ins>
      <w:r>
        <w:t xml:space="preserve"> </w:t>
      </w:r>
      <w:del w:id="775" w:author="Ben Livneh" w:date="2020-11-15T19:27:00Z">
        <w:r w:rsidDel="00480632">
          <w:delText xml:space="preserve">was </w:delText>
        </w:r>
      </w:del>
      <w:ins w:id="776" w:author="Ben Livneh" w:date="2020-11-15T19:27:00Z">
        <w:r w:rsidR="00480632">
          <w:t xml:space="preserve">were </w:t>
        </w:r>
      </w:ins>
      <w:r>
        <w:t xml:space="preserve">too far away from the </w:t>
      </w:r>
      <w:del w:id="777" w:author="Ben Livneh" w:date="2020-11-15T19:27:00Z">
        <w:r w:rsidDel="00480632">
          <w:delText xml:space="preserve">recorded </w:delText>
        </w:r>
      </w:del>
      <w:ins w:id="778" w:author="Ben Livneh" w:date="2020-11-15T19:27:00Z">
        <w:r w:rsidR="00480632">
          <w:t xml:space="preserve">true landslide </w:t>
        </w:r>
      </w:ins>
      <w:r>
        <w:t>location for the precipitation measurements to be representative</w:t>
      </w:r>
      <w:del w:id="779" w:author="Ben Livneh" w:date="2020-11-15T19:27:00Z">
        <w:r w:rsidDel="00480632">
          <w:delText xml:space="preserve"> for some of the landslides with larger location errors</w:delText>
        </w:r>
      </w:del>
      <w:r>
        <w:t xml:space="preserve">. The intensity-duration thresholds similarly performed better at verified locations </w:t>
      </w:r>
      <w:del w:id="780" w:author="Ben Livneh" w:date="2020-11-15T19:27:00Z">
        <w:r w:rsidDel="00480632">
          <w:delText>only for</w:delText>
        </w:r>
      </w:del>
      <w:ins w:id="781" w:author="Ben Livneh" w:date="2020-11-15T19:27:00Z">
        <w:r w:rsidR="00480632">
          <w:t>across</w:t>
        </w:r>
      </w:ins>
      <w:r>
        <w:t xml:space="preserve"> all precipitation products.</w:t>
      </w:r>
    </w:p>
    <w:p w14:paraId="5AF2C1D6" w14:textId="77777777" w:rsidR="00270EF3" w:rsidRDefault="006776F0">
      <w:pPr>
        <w:pStyle w:val="Heading1"/>
      </w:pPr>
      <w:bookmarkStart w:id="782" w:name="conclusion"/>
      <w:r>
        <w:t>Conclusion</w:t>
      </w:r>
      <w:bookmarkEnd w:id="782"/>
    </w:p>
    <w:p w14:paraId="2E03273A" w14:textId="501ABDCF" w:rsidR="00270EF3" w:rsidRDefault="006776F0">
      <w:pPr>
        <w:pStyle w:val="FirstParagraph"/>
      </w:pPr>
      <w:r>
        <w:t xml:space="preserve">The precipitation products chosen for this study </w:t>
      </w:r>
      <w:ins w:id="783" w:author="Ben Livneh" w:date="2020-11-15T19:14:00Z">
        <w:r w:rsidR="003951AD">
          <w:t xml:space="preserve">represent diverse measurement techniques that often reported </w:t>
        </w:r>
      </w:ins>
      <w:del w:id="784" w:author="Ben Livneh" w:date="2020-11-15T19:14:00Z">
        <w:r w:rsidDel="003951AD">
          <w:delText xml:space="preserve">differed </w:delText>
        </w:r>
      </w:del>
      <w:ins w:id="785" w:author="Ben Livneh" w:date="2020-11-15T19:14:00Z">
        <w:r w:rsidR="003951AD">
          <w:t xml:space="preserve">large differences in </w:t>
        </w:r>
      </w:ins>
      <w:del w:id="786" w:author="Ben Livneh" w:date="2020-11-15T19:14:00Z">
        <w:r w:rsidDel="003951AD">
          <w:delText xml:space="preserve">greatly in measurement values </w:delText>
        </w:r>
      </w:del>
      <w:ins w:id="787" w:author="Ben Livneh" w:date="2020-11-15T19:14:00Z">
        <w:r w:rsidR="003951AD">
          <w:t xml:space="preserve">precipitation </w:t>
        </w:r>
      </w:ins>
      <w:del w:id="788" w:author="Ben Livneh" w:date="2020-11-15T19:14:00Z">
        <w:r w:rsidDel="003951AD">
          <w:delText>for the same time and location, particularly during the extreme events resulting in</w:delText>
        </w:r>
      </w:del>
      <w:ins w:id="789" w:author="Ben Livneh" w:date="2020-11-15T19:14:00Z">
        <w:r w:rsidR="003951AD">
          <w:t>leading up to the</w:t>
        </w:r>
      </w:ins>
      <w:r>
        <w:t xml:space="preserve"> landslide</w:t>
      </w:r>
      <w:ins w:id="790" w:author="Ben Livneh" w:date="2020-11-15T19:14:00Z">
        <w:r w:rsidR="003951AD">
          <w:t xml:space="preserve"> event</w:t>
        </w:r>
      </w:ins>
      <w:r>
        <w:t>s</w:t>
      </w:r>
      <w:ins w:id="791" w:author="Ben Livneh" w:date="2020-11-15T19:15:00Z">
        <w:r w:rsidR="003951AD">
          <w:t xml:space="preserve"> evaluated here</w:t>
        </w:r>
      </w:ins>
      <w:r>
        <w:t xml:space="preserve">. As a result, the precipitation products differed in their </w:t>
      </w:r>
      <w:ins w:id="792" w:author="Ben Livneh" w:date="2020-11-15T19:28:00Z">
        <w:r w:rsidR="00E46915">
          <w:t xml:space="preserve">overall </w:t>
        </w:r>
      </w:ins>
      <w:del w:id="793" w:author="Ben Livneh" w:date="2020-11-15T19:28:00Z">
        <w:r w:rsidDel="00E46915">
          <w:delText xml:space="preserve">ability </w:delText>
        </w:r>
      </w:del>
      <w:ins w:id="794" w:author="Ben Livneh" w:date="2020-11-15T19:28:00Z">
        <w:r w:rsidR="00E46915">
          <w:t xml:space="preserve">performance </w:t>
        </w:r>
      </w:ins>
      <w:del w:id="795" w:author="Ben Livneh" w:date="2020-11-15T19:28:00Z">
        <w:r w:rsidDel="00E46915">
          <w:delText xml:space="preserve">to </w:delText>
        </w:r>
      </w:del>
      <w:ins w:id="796" w:author="Ben Livneh" w:date="2020-11-15T19:28:00Z">
        <w:r w:rsidR="00E46915">
          <w:t xml:space="preserve">in </w:t>
        </w:r>
      </w:ins>
      <w:r>
        <w:t>predict</w:t>
      </w:r>
      <w:ins w:id="797" w:author="Ben Livneh" w:date="2020-11-15T19:28:00Z">
        <w:r w:rsidR="00E46915">
          <w:t>ing</w:t>
        </w:r>
      </w:ins>
      <w:r>
        <w:t xml:space="preserve"> landslides</w:t>
      </w:r>
      <w:ins w:id="798" w:author="Ben Livneh" w:date="2020-11-15T19:28:00Z">
        <w:r w:rsidR="00E46915">
          <w:t xml:space="preserve"> on the basis of published intensity-duration thresholds</w:t>
        </w:r>
      </w:ins>
      <w:r>
        <w:t xml:space="preserve">. A particular challenge was the presence of low-intensity, long-duration storms </w:t>
      </w:r>
      <w:ins w:id="799" w:author="Ben Livneh" w:date="2020-11-15T19:28:00Z">
        <w:r w:rsidR="00CC30D5">
          <w:t xml:space="preserve">preceding </w:t>
        </w:r>
      </w:ins>
      <w:del w:id="800" w:author="Ben Livneh" w:date="2020-11-15T19:28:00Z">
        <w:r w:rsidDel="00CC30D5">
          <w:delText xml:space="preserve">triggering </w:delText>
        </w:r>
      </w:del>
      <w:r>
        <w:t>landslide</w:t>
      </w:r>
      <w:ins w:id="801" w:author="Ben Livneh" w:date="2020-11-15T19:28:00Z">
        <w:r w:rsidR="00CC30D5">
          <w:t xml:space="preserve"> event</w:t>
        </w:r>
      </w:ins>
      <w:r>
        <w:t xml:space="preserve">s. This challenge could potentially be addressed by better filtering and aggregating the data into </w:t>
      </w:r>
      <w:ins w:id="802" w:author="Ben Livneh" w:date="2020-11-15T19:29:00Z">
        <w:r w:rsidR="00CC30D5">
          <w:t xml:space="preserve">more pronounced </w:t>
        </w:r>
      </w:ins>
      <w:r>
        <w:t>storm</w:t>
      </w:r>
      <w:ins w:id="803" w:author="Ben Livneh" w:date="2020-11-15T19:29:00Z">
        <w:r w:rsidR="00CC30D5">
          <w:t xml:space="preserve"> event</w:t>
        </w:r>
      </w:ins>
      <w:r>
        <w:t xml:space="preserve">s. </w:t>
      </w:r>
      <w:del w:id="804" w:author="Ben Livneh" w:date="2020-11-15T19:38:00Z">
        <w:r w:rsidDel="00473042">
          <w:delText>Nonetheless</w:delText>
        </w:r>
      </w:del>
      <w:ins w:id="805" w:author="Ben Livneh" w:date="2020-11-15T19:38:00Z">
        <w:r w:rsidR="00473042">
          <w:t>Overall</w:t>
        </w:r>
      </w:ins>
      <w:r>
        <w:t xml:space="preserve">, the choice of </w:t>
      </w:r>
      <w:ins w:id="806" w:author="Ben Livneh" w:date="2020-11-15T19:30:00Z">
        <w:r w:rsidR="00CC30D5">
          <w:t xml:space="preserve">intensity-duration threshold was not as consequential as the choice of </w:t>
        </w:r>
      </w:ins>
      <w:r>
        <w:t xml:space="preserve">precipitation product </w:t>
      </w:r>
      <w:del w:id="807" w:author="Ben Livneh" w:date="2020-11-15T19:30:00Z">
        <w:r w:rsidDel="00CC30D5">
          <w:delText xml:space="preserve">affected </w:delText>
        </w:r>
      </w:del>
      <w:ins w:id="808" w:author="Ben Livneh" w:date="2020-11-15T19:30:00Z">
        <w:r w:rsidR="00CC30D5">
          <w:t xml:space="preserve">in identifying </w:t>
        </w:r>
      </w:ins>
      <w:r>
        <w:t>landslide</w:t>
      </w:r>
      <w:ins w:id="809" w:author="Ben Livneh" w:date="2020-11-15T19:30:00Z">
        <w:r w:rsidR="00CC30D5">
          <w:t>s</w:t>
        </w:r>
      </w:ins>
      <w:ins w:id="810" w:author="Ben Livneh" w:date="2020-11-15T19:39:00Z">
        <w:r w:rsidR="002A7717">
          <w:t xml:space="preserve">. </w:t>
        </w:r>
      </w:ins>
      <w:del w:id="811" w:author="Ben Livneh" w:date="2020-11-15T19:39:00Z">
        <w:r w:rsidDel="002A7717">
          <w:delText xml:space="preserve"> </w:delText>
        </w:r>
      </w:del>
      <w:del w:id="812" w:author="Ben Livneh" w:date="2020-11-15T19:30:00Z">
        <w:r w:rsidDel="00CC30D5">
          <w:delText xml:space="preserve">intensity-duration threshold </w:delText>
        </w:r>
      </w:del>
      <w:del w:id="813" w:author="Ben Livneh" w:date="2020-11-15T19:39:00Z">
        <w:r w:rsidDel="002A7717">
          <w:delText>p</w:delText>
        </w:r>
      </w:del>
      <w:ins w:id="814" w:author="Ben Livneh" w:date="2020-11-15T19:39:00Z">
        <w:r w:rsidR="002A7717">
          <w:t>P</w:t>
        </w:r>
      </w:ins>
      <w:r>
        <w:t xml:space="preserve">erformance </w:t>
      </w:r>
      <w:del w:id="815" w:author="Ben Livneh" w:date="2020-11-15T19:30:00Z">
        <w:r w:rsidDel="00CC30D5">
          <w:delText>with the present processing technique, with the</w:delText>
        </w:r>
      </w:del>
      <w:ins w:id="816" w:author="Ben Livneh" w:date="2020-11-15T19:39:00Z">
        <w:r w:rsidR="002A7717">
          <w:t>from</w:t>
        </w:r>
      </w:ins>
      <w:r>
        <w:t xml:space="preserve"> products that </w:t>
      </w:r>
      <w:del w:id="817" w:author="Ben Livneh" w:date="2020-11-15T19:39:00Z">
        <w:r w:rsidDel="002A7717">
          <w:delText xml:space="preserve">relied </w:delText>
        </w:r>
      </w:del>
      <w:ins w:id="818" w:author="Ben Livneh" w:date="2020-11-15T19:39:00Z">
        <w:r w:rsidR="002A7717">
          <w:t xml:space="preserve">rely </w:t>
        </w:r>
      </w:ins>
      <w:r>
        <w:t xml:space="preserve">on ground-based sensors </w:t>
      </w:r>
      <w:del w:id="819" w:author="Ben Livneh" w:date="2020-11-15T19:39:00Z">
        <w:r w:rsidDel="002A7717">
          <w:delText xml:space="preserve">having </w:delText>
        </w:r>
      </w:del>
      <w:ins w:id="820" w:author="Ben Livneh" w:date="2020-11-15T19:39:00Z">
        <w:r w:rsidR="002A7717">
          <w:t xml:space="preserve">showed </w:t>
        </w:r>
      </w:ins>
      <w:r>
        <w:t>a more easily identifiable landslide signal despite generally recording lower peak intensities and return periods. Though it was hypothesized that peak intensity would be an important predictive factor, the results suggest intead that a lack of noise on the low end may be more important for accurate landslide identification.</w:t>
      </w:r>
    </w:p>
    <w:p w14:paraId="127A1B29" w14:textId="555A9853" w:rsidR="002A7717" w:rsidRDefault="002A7717" w:rsidP="002A7717">
      <w:pPr>
        <w:pStyle w:val="BodyText"/>
        <w:rPr>
          <w:ins w:id="821" w:author="Ben Livneh" w:date="2020-11-15T19:40:00Z"/>
        </w:rPr>
      </w:pPr>
      <w:ins w:id="822" w:author="Ben Livneh" w:date="2020-11-15T19:40:00Z">
        <w:r>
          <w:t xml:space="preserve">A key limitation </w:t>
        </w:r>
        <w:commentRangeStart w:id="823"/>
        <w:r>
          <w:t xml:space="preserve">to studies like this </w:t>
        </w:r>
        <w:commentRangeEnd w:id="823"/>
        <w:r>
          <w:rPr>
            <w:rStyle w:val="CommentReference"/>
          </w:rPr>
          <w:commentReference w:id="823"/>
        </w:r>
        <w:r>
          <w:t xml:space="preserve">is the lack of exact and </w:t>
        </w:r>
        <w:commentRangeStart w:id="824"/>
        <w:r>
          <w:t>verified landslides locations</w:t>
        </w:r>
        <w:commentRangeEnd w:id="824"/>
        <w:r>
          <w:rPr>
            <w:rStyle w:val="CommentReference"/>
          </w:rPr>
          <w:commentReference w:id="824"/>
        </w:r>
        <w:r>
          <w:t xml:space="preserve">, as reflected in the results presented here, where the exact landslide locations </w:t>
        </w:r>
      </w:ins>
      <w:ins w:id="825" w:author="Ben Livneh" w:date="2020-11-15T19:41:00Z">
        <w:r>
          <w:t xml:space="preserve">had higher precipitation and greater landslide prediction accuracy </w:t>
        </w:r>
      </w:ins>
      <w:ins w:id="826" w:author="Ben Livneh" w:date="2020-11-15T19:40:00Z">
        <w:r>
          <w:t>as compared to inexact locations. This can be addressed by a manual search as in this study or perhaps in the future by machine learning.</w:t>
        </w:r>
      </w:ins>
    </w:p>
    <w:p w14:paraId="4A04B8E8" w14:textId="526780CC" w:rsidR="00270EF3" w:rsidRDefault="006776F0">
      <w:pPr>
        <w:pStyle w:val="BodyText"/>
      </w:pPr>
      <w:r>
        <w:t xml:space="preserve">Using the methods of this study, those practitioners attempting to use intensity-duration thresholds as operation landslide models would do well to select a product like MRMS that has extremely low latency and performs well at identifying landslides. None of the products </w:t>
      </w:r>
      <w:r>
        <w:lastRenderedPageBreak/>
        <w:t xml:space="preserve">was particularly good at filtering out false alarms of landslides. A </w:t>
      </w:r>
      <w:commentRangeStart w:id="827"/>
      <w:r>
        <w:t>model that takes into account landslide susceptibility has the potential to reduce false alarms.</w:t>
      </w:r>
      <w:ins w:id="828" w:author="Ben Livneh" w:date="2020-11-15T19:41:00Z">
        <w:r w:rsidR="002A7717">
          <w:t xml:space="preserve"> Therefore, an additional recommendation would be for practitioners to consider more than one precipitation product</w:t>
        </w:r>
        <w:r w:rsidR="00D57F23">
          <w:t>, i.e. multiple precipitation estima</w:t>
        </w:r>
      </w:ins>
      <w:ins w:id="829" w:author="Ben Livneh" w:date="2020-11-15T19:42:00Z">
        <w:r w:rsidR="00D57F23">
          <w:t xml:space="preserve">tes simultaneously, as a way to quantify stronger precipitation signals and to minimize the influence of noise. </w:t>
        </w:r>
        <w:commentRangeEnd w:id="827"/>
        <w:r w:rsidR="00D57F23">
          <w:rPr>
            <w:rStyle w:val="CommentReference"/>
          </w:rPr>
          <w:commentReference w:id="827"/>
        </w:r>
      </w:ins>
    </w:p>
    <w:p w14:paraId="32367825" w14:textId="1AF05F06" w:rsidR="00270EF3" w:rsidDel="002A7717" w:rsidRDefault="006776F0">
      <w:pPr>
        <w:pStyle w:val="BodyText"/>
        <w:rPr>
          <w:del w:id="830" w:author="Ben Livneh" w:date="2020-11-15T19:40:00Z"/>
        </w:rPr>
      </w:pPr>
      <w:del w:id="831" w:author="Ben Livneh" w:date="2020-11-15T19:40:00Z">
        <w:r w:rsidDel="002A7717">
          <w:delText>A major limitation to studies like this is the lack of exact and verified landslides locations, as reflected in the results for exact landslide locations as compared to inexact locations. This can be addressed by a manual search as in this study or perhaps in the future by machine learning.</w:delText>
        </w:r>
      </w:del>
    </w:p>
    <w:p w14:paraId="6EABF170" w14:textId="77777777" w:rsidR="00270EF3" w:rsidRDefault="006776F0">
      <w:pPr>
        <w:pStyle w:val="Heading1"/>
      </w:pPr>
      <w:bookmarkStart w:id="832" w:name="bibliography"/>
      <w:r>
        <w:t>Bibliography</w:t>
      </w:r>
      <w:bookmarkEnd w:id="832"/>
    </w:p>
    <w:p w14:paraId="555A5943" w14:textId="77777777" w:rsidR="00270EF3" w:rsidRDefault="006776F0">
      <w:pPr>
        <w:pStyle w:val="Bibliography"/>
      </w:pPr>
      <w:bookmarkStart w:id="833" w:name="ref-adlerVersion2GlobalPrecipitation2003"/>
      <w:bookmarkStart w:id="834" w:name="refs"/>
      <w:r>
        <w:t xml:space="preserve">Adler, Robert F., George J. Huffman, Alfred Chang, Ralph Ferraro, Ping-Ping Xie, John Janowiak, Bruno Rudolf, et al. 2003. “The Version-2 Global Precipitation Climatology Project (GPCP) Monthly Precipitation Analysis (1979Present).” </w:t>
      </w:r>
      <w:r>
        <w:rPr>
          <w:i/>
        </w:rPr>
        <w:t>Journal of Hydrometeorology</w:t>
      </w:r>
      <w:r>
        <w:t xml:space="preserve"> 4 (6): 1147–67. </w:t>
      </w:r>
      <w:hyperlink r:id="rId18">
        <w:r>
          <w:rPr>
            <w:rStyle w:val="Hyperlink"/>
          </w:rPr>
          <w:t>https://doi.org/10.1175/1525-7541(2003)004&lt;1147:TVGPCP&gt;2.0.CO;2</w:t>
        </w:r>
      </w:hyperlink>
      <w:r>
        <w:t>.</w:t>
      </w:r>
    </w:p>
    <w:p w14:paraId="061F37AF" w14:textId="77777777" w:rsidR="00270EF3" w:rsidRDefault="006776F0">
      <w:pPr>
        <w:pStyle w:val="Bibliography"/>
      </w:pPr>
      <w:bookmarkStart w:id="835" w:name="X24fc2a84a4ae6512365625e206c6bb0883c4ed4"/>
      <w:bookmarkEnd w:id="833"/>
      <w:r>
        <w:t xml:space="preserve">Adler, Robert F, Christopher Kidd, Grant Petty, Mark Morissey, and H Michael Goodman. 2001. “Intercomparison of Global Precipitation Products: The Third Precipitation Intercomparison Project (PIP-3).” </w:t>
      </w:r>
      <w:r>
        <w:rPr>
          <w:i/>
        </w:rPr>
        <w:t>Bulletin of the American Meteorological Society</w:t>
      </w:r>
      <w:r>
        <w:t>, 20.</w:t>
      </w:r>
    </w:p>
    <w:p w14:paraId="76A7EDF7" w14:textId="77777777" w:rsidR="00270EF3" w:rsidRDefault="006776F0">
      <w:pPr>
        <w:pStyle w:val="Bibliography"/>
      </w:pPr>
      <w:bookmarkStart w:id="836" w:name="ref-alexanderHourlyUpdatedUS2016"/>
      <w:bookmarkEnd w:id="835"/>
      <w:r>
        <w:t xml:space="preserve">Alexander, Curtis, David Dowell, Stan Benjamin, Stephen Weygandt, Joseph Olson, Jaymes Kenyon, Georg Grell, et al. 2016. “The Hourly Updated US High-Resolution Rapid Refresh (HRRR) Storm-Scale Forecast Model.” In </w:t>
      </w:r>
      <w:r>
        <w:rPr>
          <w:i/>
        </w:rPr>
        <w:t>EGU General Assembly Conference Abstracts</w:t>
      </w:r>
      <w:r>
        <w:t>, 1.</w:t>
      </w:r>
    </w:p>
    <w:p w14:paraId="2361222E" w14:textId="77777777" w:rsidR="00270EF3" w:rsidRDefault="006776F0">
      <w:pPr>
        <w:pStyle w:val="Bibliography"/>
      </w:pPr>
      <w:bookmarkStart w:id="837" w:name="X0ace58d1d0cbb723034740d1a9211a566c3d7ce"/>
      <w:bookmarkEnd w:id="836"/>
      <w:r>
        <w:t xml:space="preserve">Amitai, E., W. Petersen, X. Llort, and S. Vasiloff. 2012. “Multiplatform Comparisons of Rain Intensity for Extreme Precipitation Events.” </w:t>
      </w:r>
      <w:r>
        <w:rPr>
          <w:i/>
        </w:rPr>
        <w:t>IEEE Transactions on Geoscience and Remote Sensing</w:t>
      </w:r>
      <w:r>
        <w:t xml:space="preserve"> 50 (3): 675–86. </w:t>
      </w:r>
      <w:hyperlink r:id="rId19">
        <w:r>
          <w:rPr>
            <w:rStyle w:val="Hyperlink"/>
          </w:rPr>
          <w:t>https://doi.org/10.1109/TGRS.2011.2162737</w:t>
        </w:r>
      </w:hyperlink>
      <w:r>
        <w:t>.</w:t>
      </w:r>
    </w:p>
    <w:p w14:paraId="60690584" w14:textId="77777777" w:rsidR="00270EF3" w:rsidRDefault="006776F0">
      <w:pPr>
        <w:pStyle w:val="Bibliography"/>
      </w:pPr>
      <w:bookmarkStart w:id="838" w:name="Xa9325b9b2de7de6107cf0f6f8434d1127ff6d48"/>
      <w:bookmarkEnd w:id="837"/>
      <w:r>
        <w:t xml:space="preserve">Bousquet, Olivier, and Bradley F. Smull. 2003. “Observations and Impacts of Upstream Blocking During a Widespread Orographic Precipitation Event.” </w:t>
      </w:r>
      <w:r>
        <w:rPr>
          <w:i/>
        </w:rPr>
        <w:t>Quarterly Journal of the Royal Meteorological Society</w:t>
      </w:r>
      <w:r>
        <w:t xml:space="preserve"> 129 (588): 391–409. </w:t>
      </w:r>
      <w:hyperlink r:id="rId20">
        <w:r>
          <w:rPr>
            <w:rStyle w:val="Hyperlink"/>
          </w:rPr>
          <w:t>https://doi.org/10.1256/qj.02.49</w:t>
        </w:r>
      </w:hyperlink>
      <w:r>
        <w:t>.</w:t>
      </w:r>
    </w:p>
    <w:p w14:paraId="38058BBE" w14:textId="77777777" w:rsidR="00270EF3" w:rsidRDefault="006776F0">
      <w:pPr>
        <w:pStyle w:val="Bibliography"/>
      </w:pPr>
      <w:bookmarkStart w:id="839" w:name="ref-caineRainfallIntensityDuration1980"/>
      <w:bookmarkEnd w:id="838"/>
      <w:r>
        <w:t xml:space="preserve">Caine, Nel. 1980. “The Rainfall Intensity - Duration Control of Shallow Landslides and Debris Flows.” </w:t>
      </w:r>
      <w:r>
        <w:rPr>
          <w:i/>
        </w:rPr>
        <w:t>Geografiska Annaler: Series A, Physical Geography</w:t>
      </w:r>
      <w:r>
        <w:t xml:space="preserve"> 62 (1-2): 23–27. </w:t>
      </w:r>
      <w:hyperlink r:id="rId21">
        <w:r>
          <w:rPr>
            <w:rStyle w:val="Hyperlink"/>
          </w:rPr>
          <w:t>https://doi.org/10.1080/04353676.1980.11879996</w:t>
        </w:r>
      </w:hyperlink>
      <w:r>
        <w:t>.</w:t>
      </w:r>
    </w:p>
    <w:p w14:paraId="47CEDC5A" w14:textId="77777777" w:rsidR="00270EF3" w:rsidRDefault="006776F0">
      <w:pPr>
        <w:pStyle w:val="Bibliography"/>
      </w:pPr>
      <w:bookmarkStart w:id="840" w:name="ref-cannonWildfirerelatedDebrisFlow2005"/>
      <w:bookmarkEnd w:id="839"/>
      <w:r>
        <w:t xml:space="preserve">Cannon, Susan H, and Joseph E Gartner. 2005. “Wildfire-Related Debris Flow from a Hazards Perspective.” In </w:t>
      </w:r>
      <w:r>
        <w:rPr>
          <w:i/>
        </w:rPr>
        <w:t>Debris-Flow Hazards and Related Phenomena</w:t>
      </w:r>
      <w:r>
        <w:t>, 23.</w:t>
      </w:r>
    </w:p>
    <w:p w14:paraId="65E84AD9" w14:textId="77777777" w:rsidR="00270EF3" w:rsidRDefault="006776F0">
      <w:pPr>
        <w:pStyle w:val="Bibliography"/>
      </w:pPr>
      <w:bookmarkStart w:id="841" w:name="X25997ef5968e2c4c336bfa04cbc8e88cfbab3dd"/>
      <w:bookmarkEnd w:id="840"/>
      <w:r>
        <w:t xml:space="preserve">Chandrasekar, V., Arthur Hou, Eric Smith, V. N. Bringi, S. A. Rutledge, E. Gorgucci, W. A. Petersen, and Gail Skofronick Jackson. 2008. “POTENTIAL ROLE OF DUAL-POLARIZATION RADAR IN THE VALIDATION OF SATELLITE PRECIPITATION MEASUREMENTSRationale and Opportunities.” </w:t>
      </w:r>
      <w:r>
        <w:rPr>
          <w:i/>
        </w:rPr>
        <w:t>Bulletin of the American Meteorological Society</w:t>
      </w:r>
      <w:r>
        <w:t xml:space="preserve"> 89 (8): 1127–46. </w:t>
      </w:r>
      <w:hyperlink r:id="rId22">
        <w:r>
          <w:rPr>
            <w:rStyle w:val="Hyperlink"/>
          </w:rPr>
          <w:t>https://doi.org/10.1175/2008BAMS2177.1</w:t>
        </w:r>
      </w:hyperlink>
      <w:r>
        <w:t>.</w:t>
      </w:r>
    </w:p>
    <w:p w14:paraId="1B8C6517" w14:textId="77777777" w:rsidR="00270EF3" w:rsidRDefault="006776F0">
      <w:pPr>
        <w:pStyle w:val="Bibliography"/>
      </w:pPr>
      <w:bookmarkStart w:id="842" w:name="X456434b17eab3c5bd02f28ec4c93a0a0380c605"/>
      <w:bookmarkEnd w:id="841"/>
      <w:r>
        <w:lastRenderedPageBreak/>
        <w:t xml:space="preserve">Chowdhury, Robin, and Phil Flentje. 2002. “Uncertainties in Rainfall-Induced Landslide Hazard.” </w:t>
      </w:r>
      <w:r>
        <w:rPr>
          <w:i/>
        </w:rPr>
        <w:t>Quarterly Journal of Engineering Geology and Hydrogeology</w:t>
      </w:r>
      <w:r>
        <w:t xml:space="preserve"> 35 (1): 61–69. </w:t>
      </w:r>
      <w:hyperlink r:id="rId23">
        <w:r>
          <w:rPr>
            <w:rStyle w:val="Hyperlink"/>
          </w:rPr>
          <w:t>https://doi.org/10.1144/qjegh.35.1.61</w:t>
        </w:r>
      </w:hyperlink>
      <w:r>
        <w:t>.</w:t>
      </w:r>
    </w:p>
    <w:p w14:paraId="740ED94D" w14:textId="77777777" w:rsidR="00270EF3" w:rsidRDefault="006776F0">
      <w:pPr>
        <w:pStyle w:val="Bibliography"/>
      </w:pPr>
      <w:bookmarkStart w:id="843" w:name="X3b1da4b15020cebcb50933eba065b494773b3cb"/>
      <w:bookmarkEnd w:id="842"/>
      <w:r>
        <w:t xml:space="preserve">Cosgrove, Brian A., Dag Lohmann, Kenneth E. Mitchell, Paul R. Houser, Eric F. Wood, John C. Schaake, Alan Robock, et al. 2003. “Real-Time and Retrospective Forcing in the North American Land Data Assimilation System (NLDAS) Project.” </w:t>
      </w:r>
      <w:r>
        <w:rPr>
          <w:i/>
        </w:rPr>
        <w:t>Journal of Geophysical Research: Atmospheres</w:t>
      </w:r>
      <w:r>
        <w:t xml:space="preserve"> 108 (D22). </w:t>
      </w:r>
      <w:hyperlink r:id="rId24">
        <w:r>
          <w:rPr>
            <w:rStyle w:val="Hyperlink"/>
          </w:rPr>
          <w:t>https://doi.org/10.1029/2002JD003118</w:t>
        </w:r>
      </w:hyperlink>
      <w:r>
        <w:t>.</w:t>
      </w:r>
    </w:p>
    <w:p w14:paraId="78B356C8" w14:textId="77777777" w:rsidR="00270EF3" w:rsidRDefault="006776F0">
      <w:pPr>
        <w:pStyle w:val="Bibliography"/>
      </w:pPr>
      <w:bookmarkStart w:id="844" w:name="Xc3ac73703a04da4fbc7acb4b12b168551879dd6"/>
      <w:bookmarkEnd w:id="843"/>
      <w:r>
        <w:t xml:space="preserve">Duchon, C. E., and C. J. Biddle. 2010. “Undercatch of Tipping-Bucket Gauges in High Rain Rate Events.” </w:t>
      </w:r>
      <w:r>
        <w:rPr>
          <w:i/>
        </w:rPr>
        <w:t>Advances in Geosciences</w:t>
      </w:r>
      <w:r>
        <w:t xml:space="preserve"> 25 (March): 11–15. </w:t>
      </w:r>
      <w:hyperlink r:id="rId25">
        <w:r>
          <w:rPr>
            <w:rStyle w:val="Hyperlink"/>
          </w:rPr>
          <w:t>https://doi.org/10.5194/adgeo-25-11-2010</w:t>
        </w:r>
      </w:hyperlink>
      <w:r>
        <w:t>.</w:t>
      </w:r>
    </w:p>
    <w:p w14:paraId="13152195" w14:textId="77777777" w:rsidR="00270EF3" w:rsidRDefault="006776F0">
      <w:pPr>
        <w:pStyle w:val="Bibliography"/>
      </w:pPr>
      <w:bookmarkStart w:id="845" w:name="ref-duchonUsingHighSpeedPhotography2014"/>
      <w:bookmarkEnd w:id="844"/>
      <w:r>
        <w:t xml:space="preserve">Duchon, Claude, Christopher Fiebrich, and David Grimsley. 2014. “Using High-Speed Photography to Study Undercatch in Tipping-Bucket Rain Gauges.” </w:t>
      </w:r>
      <w:r>
        <w:rPr>
          <w:i/>
        </w:rPr>
        <w:t>Journal of Atmospheric and Oceanic Technology</w:t>
      </w:r>
      <w:r>
        <w:t xml:space="preserve"> 31 (6): 1330–6. </w:t>
      </w:r>
      <w:hyperlink r:id="rId26">
        <w:r>
          <w:rPr>
            <w:rStyle w:val="Hyperlink"/>
          </w:rPr>
          <w:t>https://doi.org/10.1175/JTECH-D-13-00169.1</w:t>
        </w:r>
      </w:hyperlink>
      <w:r>
        <w:t>.</w:t>
      </w:r>
    </w:p>
    <w:p w14:paraId="2CB60C66" w14:textId="77777777" w:rsidR="00270EF3" w:rsidRDefault="006776F0">
      <w:pPr>
        <w:pStyle w:val="Bibliography"/>
      </w:pPr>
      <w:bookmarkStart w:id="846" w:name="ref-ebertMethodsVerifyingSatellite2007"/>
      <w:bookmarkEnd w:id="845"/>
      <w:r>
        <w:t xml:space="preserve">Ebert, Elizabeth E. 2007. “Methods for Verifying Satellite Precipitation Estimates.” In </w:t>
      </w:r>
      <w:r>
        <w:rPr>
          <w:i/>
        </w:rPr>
        <w:t>Measuring Precipitation from Space</w:t>
      </w:r>
      <w:r>
        <w:t xml:space="preserve">, edited by Vincenzo Levizzani, Peter Bauer, and F. Joseph Turk, 345–56. Dordrecht: Springer Netherlands. </w:t>
      </w:r>
      <w:hyperlink r:id="rId27">
        <w:r>
          <w:rPr>
            <w:rStyle w:val="Hyperlink"/>
          </w:rPr>
          <w:t>https://doi.org/10.1007/978-1-4020-5835-6_27</w:t>
        </w:r>
      </w:hyperlink>
      <w:r>
        <w:t>.</w:t>
      </w:r>
    </w:p>
    <w:p w14:paraId="5F067287" w14:textId="77777777" w:rsidR="00270EF3" w:rsidRDefault="006776F0">
      <w:pPr>
        <w:pStyle w:val="Bibliography"/>
      </w:pPr>
      <w:bookmarkStart w:id="847" w:name="ref-fornasieroImpactCombinedBeam"/>
      <w:bookmarkEnd w:id="846"/>
      <w:r>
        <w:t>Fornasiero, A, R Amorati, P P Alberoni, L Ferraris, and A C Taramasso. n.d. “Impact of Combined Beam Blocking and Anomalous Propagation Correction Algorithms on Radar Data Quality,” 8.</w:t>
      </w:r>
    </w:p>
    <w:p w14:paraId="15649E34" w14:textId="77777777" w:rsidR="00270EF3" w:rsidRDefault="006776F0">
      <w:pPr>
        <w:pStyle w:val="Bibliography"/>
      </w:pPr>
      <w:bookmarkStart w:id="848" w:name="Xc7eb63f93f34892788bf878dc041229441ae627"/>
      <w:bookmarkEnd w:id="847"/>
      <w:r>
        <w:t xml:space="preserve">Guzzetti, Fausto, Silvia Peruccacci, Mauro Rossi, and Colin P. Stark. 2008. “The Rainfall IntensityDuration Control of Shallow Landslides and Debris Flows: An Update.” </w:t>
      </w:r>
      <w:r>
        <w:rPr>
          <w:i/>
        </w:rPr>
        <w:t>Landslides</w:t>
      </w:r>
      <w:r>
        <w:t xml:space="preserve"> 5 (1): 3–17. </w:t>
      </w:r>
      <w:hyperlink r:id="rId28">
        <w:r>
          <w:rPr>
            <w:rStyle w:val="Hyperlink"/>
          </w:rPr>
          <w:t>https://doi.org/10.1007/s10346-007-0112-1</w:t>
        </w:r>
      </w:hyperlink>
      <w:r>
        <w:t>.</w:t>
      </w:r>
    </w:p>
    <w:p w14:paraId="5015FFB7" w14:textId="77777777" w:rsidR="00270EF3" w:rsidRDefault="006776F0">
      <w:pPr>
        <w:pStyle w:val="Bibliography"/>
      </w:pPr>
      <w:bookmarkStart w:id="849" w:name="Xb49f3adf6517656242f19f8e7a1b52361819d2a"/>
      <w:bookmarkEnd w:id="848"/>
      <w:r>
        <w:t xml:space="preserve">Guzzetti, F., S. Peruccacci, M. Rossi, and C. P. Stark. 2007. “Rainfall Thresholds for the Initiation of Landslides in Central and Southern Europe.” </w:t>
      </w:r>
      <w:r>
        <w:rPr>
          <w:i/>
        </w:rPr>
        <w:t>Meteorology and Atmospheric Physics</w:t>
      </w:r>
      <w:r>
        <w:t xml:space="preserve"> 98 (3-4): 239–67. </w:t>
      </w:r>
      <w:hyperlink r:id="rId29">
        <w:r>
          <w:rPr>
            <w:rStyle w:val="Hyperlink"/>
          </w:rPr>
          <w:t>https://doi.org/10.1007/s00703-007-0262-7</w:t>
        </w:r>
      </w:hyperlink>
      <w:r>
        <w:t>.</w:t>
      </w:r>
    </w:p>
    <w:p w14:paraId="76FFEC9D" w14:textId="77777777" w:rsidR="00270EF3" w:rsidRDefault="006776F0">
      <w:pPr>
        <w:pStyle w:val="Bibliography"/>
      </w:pPr>
      <w:bookmarkStart w:id="850" w:name="ref-hashmiComparisonSDSMLARSWG2011"/>
      <w:bookmarkEnd w:id="849"/>
      <w:r>
        <w:t xml:space="preserve">Hashmi, Muhammad Zia, Asaad Y. Shamseldin, and Bruce W. Melville. 2011. “Comparison of SDSM and LARS-WG for Simulation and Downscaling of Extreme Precipitation Events in a Watershed.” </w:t>
      </w:r>
      <w:r>
        <w:rPr>
          <w:i/>
        </w:rPr>
        <w:t>Stochastic Environmental Research and Risk Assessment</w:t>
      </w:r>
      <w:r>
        <w:t xml:space="preserve"> 25 (4): 475–84. </w:t>
      </w:r>
      <w:hyperlink r:id="rId30">
        <w:r>
          <w:rPr>
            <w:rStyle w:val="Hyperlink"/>
          </w:rPr>
          <w:t>https://doi.org/10.1007/s00477-010-0416-x</w:t>
        </w:r>
      </w:hyperlink>
      <w:r>
        <w:t>.</w:t>
      </w:r>
    </w:p>
    <w:p w14:paraId="53253AC5" w14:textId="77777777" w:rsidR="00270EF3" w:rsidRDefault="006776F0">
      <w:pPr>
        <w:pStyle w:val="Bibliography"/>
      </w:pPr>
      <w:bookmarkStart w:id="851" w:name="X02372d80549607cec7d4c2aae3b242ff55e6c40"/>
      <w:bookmarkEnd w:id="850"/>
      <w:r>
        <w:t xml:space="preserve">Hou, Arthur Y., Ramesh K. Kakar, Steven Neeck, Ardeshir A. Azarbarzin, Christian D. Kummerow, Masahiro Kojima, Riko Oki, Kenji Nakamura, and Toshio Iguchi. 2014. “The Global Precipitation Measurement Mission.” </w:t>
      </w:r>
      <w:r>
        <w:rPr>
          <w:i/>
        </w:rPr>
        <w:t>Bulletin of the American Meteorological Society</w:t>
      </w:r>
      <w:r>
        <w:t xml:space="preserve"> 95 (5): 701–22. </w:t>
      </w:r>
      <w:hyperlink r:id="rId31">
        <w:r>
          <w:rPr>
            <w:rStyle w:val="Hyperlink"/>
          </w:rPr>
          <w:t>https://doi.org/10.1175/BAMS-D-13-00164.1</w:t>
        </w:r>
      </w:hyperlink>
      <w:r>
        <w:t>.</w:t>
      </w:r>
    </w:p>
    <w:p w14:paraId="564C7B98" w14:textId="77777777" w:rsidR="00270EF3" w:rsidRDefault="006776F0">
      <w:pPr>
        <w:pStyle w:val="Bibliography"/>
      </w:pPr>
      <w:bookmarkStart w:id="852" w:name="Xf310e952cd53bad2ab31993084d261d7d3ed0a0"/>
      <w:bookmarkEnd w:id="851"/>
      <w:r>
        <w:t xml:space="preserve">Huffman, George J., David T. Bolvin, Dan Braithwaite, Kuo-Lin Hsu, Robert J. Joyce, Christopher Kidd, Eric J. Nelkin, et al. 2020. “Integrated Multi-Satellite Retrievals for the Global Precipitation Measurement (GPM) Mission (IMERG).” In </w:t>
      </w:r>
      <w:r>
        <w:rPr>
          <w:i/>
        </w:rPr>
        <w:t>Satellite Precipitation Measurement: Volume 1</w:t>
      </w:r>
      <w:r>
        <w:t xml:space="preserve">, edited by Vincenzo Levizzani, Christopher Kidd, Dalia B. </w:t>
      </w:r>
      <w:r>
        <w:lastRenderedPageBreak/>
        <w:t xml:space="preserve">Kirschbaum, Christian D. Kummerow, Kenji Nakamura, and F. Joseph Turk, 343–53. Advances in Global Change Research. Cham: Springer International Publishing. </w:t>
      </w:r>
      <w:hyperlink r:id="rId32">
        <w:r>
          <w:rPr>
            <w:rStyle w:val="Hyperlink"/>
          </w:rPr>
          <w:t>https://doi.org/10.1007/978-3-030-24568-9_19</w:t>
        </w:r>
      </w:hyperlink>
      <w:r>
        <w:t>.</w:t>
      </w:r>
    </w:p>
    <w:p w14:paraId="4F2E62DD" w14:textId="77777777" w:rsidR="00270EF3" w:rsidRDefault="006776F0">
      <w:pPr>
        <w:pStyle w:val="Bibliography"/>
      </w:pPr>
      <w:bookmarkStart w:id="853" w:name="Xbb3b89e4cb618e10abaf9c8ecab8c55d12e2204"/>
      <w:bookmarkEnd w:id="852"/>
      <w:r>
        <w:t xml:space="preserve">Huffman, George J., David T. Bolvin, Eric J. Nelkin, David B. Wolff, Robert F. Adler, Guojun Gu, Yang Hong, Kenneth P. Bowman, and Erich F. Stocker. 2007. “The TRMM Multisatellite Precipitation Analysis (TMPA): Quasi-Global, Multiyear, Combined-Sensor Precipitation Estimates at Fine Scales.” </w:t>
      </w:r>
      <w:r>
        <w:rPr>
          <w:i/>
        </w:rPr>
        <w:t>Journal of Hydrometeorology</w:t>
      </w:r>
      <w:r>
        <w:t xml:space="preserve"> 8 (1): 38–55. </w:t>
      </w:r>
      <w:hyperlink r:id="rId33">
        <w:r>
          <w:rPr>
            <w:rStyle w:val="Hyperlink"/>
          </w:rPr>
          <w:t>https://doi.org/10.1175/JHM560.1</w:t>
        </w:r>
      </w:hyperlink>
      <w:r>
        <w:t>.</w:t>
      </w:r>
    </w:p>
    <w:p w14:paraId="4193A0A9" w14:textId="77777777" w:rsidR="00270EF3" w:rsidRDefault="006776F0">
      <w:pPr>
        <w:pStyle w:val="Bibliography"/>
      </w:pPr>
      <w:bookmarkStart w:id="854" w:name="ref-kiddHowMuchEarth2017"/>
      <w:bookmarkEnd w:id="853"/>
      <w:r>
        <w:t xml:space="preserve">Kidd, Chris, Andreas Becker, George J. Huffman, Catherine L. Muller, Paul Joe, Gail Skofronick-Jackson, and Dalia B. Kirschbaum. 2017. “So, How Much of the Earth’s Surface Is Covered by Rain Gauges?” </w:t>
      </w:r>
      <w:r>
        <w:rPr>
          <w:i/>
        </w:rPr>
        <w:t>Bulletin of the American Meteorological Society</w:t>
      </w:r>
      <w:r>
        <w:t xml:space="preserve"> 98 (1): 69–78. </w:t>
      </w:r>
      <w:hyperlink r:id="rId34">
        <w:r>
          <w:rPr>
            <w:rStyle w:val="Hyperlink"/>
          </w:rPr>
          <w:t>https://doi.org/10.1175/BAMS-D-14-00283.1</w:t>
        </w:r>
      </w:hyperlink>
      <w:r>
        <w:t>.</w:t>
      </w:r>
    </w:p>
    <w:p w14:paraId="57874E35" w14:textId="77777777" w:rsidR="00270EF3" w:rsidRDefault="006776F0">
      <w:pPr>
        <w:pStyle w:val="Bibliography"/>
      </w:pPr>
      <w:bookmarkStart w:id="855" w:name="ref-kirschbaumGlobalLandslideCatalog2010"/>
      <w:bookmarkEnd w:id="854"/>
      <w:r>
        <w:t xml:space="preserve">Kirschbaum, Dalia Bach, Robert Adler, Yang Hong, Stephanie Hill, and Arthur Lerner-Lam. 2010. “A Global Landslide Catalog for Hazard Applications: Method, Results, and Limitations.” </w:t>
      </w:r>
      <w:r>
        <w:rPr>
          <w:i/>
        </w:rPr>
        <w:t>Natural Hazards</w:t>
      </w:r>
      <w:r>
        <w:t xml:space="preserve"> 52 (3): 561–75. </w:t>
      </w:r>
      <w:hyperlink r:id="rId35">
        <w:r>
          <w:rPr>
            <w:rStyle w:val="Hyperlink"/>
          </w:rPr>
          <w:t>https://doi.org/10.1007/s11069-009-9401-4</w:t>
        </w:r>
      </w:hyperlink>
      <w:r>
        <w:t>.</w:t>
      </w:r>
    </w:p>
    <w:p w14:paraId="7CD026C9" w14:textId="77777777" w:rsidR="00270EF3" w:rsidRDefault="006776F0">
      <w:pPr>
        <w:pStyle w:val="Bibliography"/>
      </w:pPr>
      <w:bookmarkStart w:id="856" w:name="X7a86524ce0ab675e4c7c0a1b3effefe2037e7c2"/>
      <w:bookmarkEnd w:id="855"/>
      <w:r>
        <w:t xml:space="preserve">Kirschbaum, Dalia Bach, Robert Adler, Yang Hong, Sujay Kumar, Christa Peters-Lidard, and Arthur Lerner-Lam. 2012. “Advances in Landslide Nowcasting: Evaluation of a Global and Regional Modeling Approach.” </w:t>
      </w:r>
      <w:r>
        <w:rPr>
          <w:i/>
        </w:rPr>
        <w:t>Environmental Earth Sciences</w:t>
      </w:r>
      <w:r>
        <w:t xml:space="preserve"> 66 (6): 1683–96. </w:t>
      </w:r>
      <w:hyperlink r:id="rId36">
        <w:r>
          <w:rPr>
            <w:rStyle w:val="Hyperlink"/>
          </w:rPr>
          <w:t>https://doi.org/10.1007/s12665-011-0990-3</w:t>
        </w:r>
      </w:hyperlink>
      <w:r>
        <w:t>.</w:t>
      </w:r>
    </w:p>
    <w:p w14:paraId="586CDD90" w14:textId="77777777" w:rsidR="00270EF3" w:rsidRDefault="006776F0">
      <w:pPr>
        <w:pStyle w:val="Bibliography"/>
      </w:pPr>
      <w:bookmarkStart w:id="857" w:name="X874d86fd6a0a6a3d7822d61b2db3e293c2f29d9"/>
      <w:bookmarkEnd w:id="856"/>
      <w:r>
        <w:t xml:space="preserve">Kirschbaum, Dalia, and Thomas Stanley. 2018. “Satellite-Based Assessment of Rainfall-Triggered Landslide Hazard for Situational Awareness.” </w:t>
      </w:r>
      <w:r>
        <w:rPr>
          <w:i/>
        </w:rPr>
        <w:t>Earth’s Future</w:t>
      </w:r>
      <w:r>
        <w:t xml:space="preserve"> 6 (3): 505–23. </w:t>
      </w:r>
      <w:hyperlink r:id="rId37">
        <w:r>
          <w:rPr>
            <w:rStyle w:val="Hyperlink"/>
          </w:rPr>
          <w:t>https://doi.org/10.1002/2017EF000715</w:t>
        </w:r>
      </w:hyperlink>
      <w:r>
        <w:t>.</w:t>
      </w:r>
    </w:p>
    <w:p w14:paraId="637CB08E" w14:textId="77777777" w:rsidR="00270EF3" w:rsidRDefault="006776F0">
      <w:pPr>
        <w:pStyle w:val="Bibliography"/>
      </w:pPr>
      <w:bookmarkStart w:id="858" w:name="Xffe951caaf7406289a8da8db4d636c333005121"/>
      <w:bookmarkEnd w:id="857"/>
      <w:r>
        <w:t xml:space="preserve">Manzanas, R., L. K. Amekudzi, K. Preko, S. Herrera, and J. M. Gutiérrez. 2014. “Precipitation Variability and Trends in Ghana: An Intercomparison of Observational and Reanalysis Products.” </w:t>
      </w:r>
      <w:r>
        <w:rPr>
          <w:i/>
        </w:rPr>
        <w:t>Climatic Change</w:t>
      </w:r>
      <w:r>
        <w:t xml:space="preserve"> 124 (4): 805–19. </w:t>
      </w:r>
      <w:hyperlink r:id="rId38">
        <w:r>
          <w:rPr>
            <w:rStyle w:val="Hyperlink"/>
          </w:rPr>
          <w:t>https://doi.org/10.1007/s10584-014-1100-9</w:t>
        </w:r>
      </w:hyperlink>
      <w:r>
        <w:t>.</w:t>
      </w:r>
    </w:p>
    <w:p w14:paraId="418E3039" w14:textId="77777777" w:rsidR="00270EF3" w:rsidRDefault="006776F0">
      <w:pPr>
        <w:pStyle w:val="Bibliography"/>
      </w:pPr>
      <w:bookmarkStart w:id="859" w:name="ref-nikahdReviewUncertaintySources2016"/>
      <w:bookmarkEnd w:id="858"/>
      <w:r>
        <w:t xml:space="preserve">Nikahd, Ali, Mazlan Hashim, and Mohammad Jafar Nazemosadat. 2016. “A Review of Uncertainty Sources on Weather Ground-Based Radar for Rainfall Estimation.” </w:t>
      </w:r>
      <w:r>
        <w:rPr>
          <w:i/>
        </w:rPr>
        <w:t>Applied Mechanics and Materials</w:t>
      </w:r>
      <w:r>
        <w:t xml:space="preserve">. https://www.scientific.net/AMM.818.254; Trans Tech Publications Ltd. </w:t>
      </w:r>
      <w:hyperlink r:id="rId39">
        <w:r>
          <w:rPr>
            <w:rStyle w:val="Hyperlink"/>
          </w:rPr>
          <w:t>https://doi.org/10.4028/www.scientific.net/AMM.818.254</w:t>
        </w:r>
      </w:hyperlink>
      <w:r>
        <w:t>.</w:t>
      </w:r>
    </w:p>
    <w:p w14:paraId="06DCBF1F" w14:textId="77777777" w:rsidR="00270EF3" w:rsidRDefault="006776F0">
      <w:pPr>
        <w:pStyle w:val="Bibliography"/>
      </w:pPr>
      <w:bookmarkStart w:id="860" w:name="X2e118175facc4d289de7962c6db0318ec793318"/>
      <w:bookmarkEnd w:id="859"/>
      <w:r>
        <w:t xml:space="preserve">Pollock, M. D., G. O’Donnell, P. Quinn, M. Dutton, A. Black, M. E. Wilkinson, M. Colli, et al. 2018. “Quantifying and Mitigating Wind-Induced Undercatch in Rainfall Measurements.” </w:t>
      </w:r>
      <w:r>
        <w:rPr>
          <w:i/>
        </w:rPr>
        <w:t>Water Resources Research</w:t>
      </w:r>
      <w:r>
        <w:t xml:space="preserve"> 54 (6): 3863–75. </w:t>
      </w:r>
      <w:hyperlink r:id="rId40">
        <w:r>
          <w:rPr>
            <w:rStyle w:val="Hyperlink"/>
          </w:rPr>
          <w:t>https://doi.org/10.1029/2017WR022421</w:t>
        </w:r>
      </w:hyperlink>
      <w:r>
        <w:t>.</w:t>
      </w:r>
    </w:p>
    <w:p w14:paraId="5D9CB584" w14:textId="77777777" w:rsidR="00270EF3" w:rsidRDefault="006776F0">
      <w:pPr>
        <w:pStyle w:val="Bibliography"/>
      </w:pPr>
      <w:bookmarkStart w:id="861" w:name="ref-rossiComparisonSatelliteRainfall2017"/>
      <w:bookmarkEnd w:id="860"/>
      <w:r>
        <w:t xml:space="preserve">Rossi, Mauro, Dalia Kirschbaum, Daniela Valigi, Alessandro Cesare Mondini, and Fausto Guzzetti. 2017. “Comparison of Satellite Rainfall Estimates and Rain Gauge Measurements in Italy, and Impact on Landslide Modeling.” </w:t>
      </w:r>
      <w:r>
        <w:rPr>
          <w:i/>
        </w:rPr>
        <w:t>Climate</w:t>
      </w:r>
      <w:r>
        <w:t xml:space="preserve"> 5 (4): 90. </w:t>
      </w:r>
      <w:hyperlink r:id="rId41">
        <w:r>
          <w:rPr>
            <w:rStyle w:val="Hyperlink"/>
          </w:rPr>
          <w:t>https://doi.org/10.3390/cli5040090</w:t>
        </w:r>
      </w:hyperlink>
      <w:r>
        <w:t>.</w:t>
      </w:r>
    </w:p>
    <w:p w14:paraId="5FEC7E10" w14:textId="77777777" w:rsidR="00270EF3" w:rsidRDefault="006776F0">
      <w:pPr>
        <w:pStyle w:val="Bibliography"/>
      </w:pPr>
      <w:bookmarkStart w:id="862" w:name="Xde39ae1a5cbeb76f024141056be7c67e16250d0"/>
      <w:bookmarkEnd w:id="861"/>
      <w:r>
        <w:lastRenderedPageBreak/>
        <w:t>Scheevel, Caroline R., Rex L. Baum, Benjamin B. Mirus, and Joel B. Smith. 2017. “Precipitation Thresholds for Landslide Occurrence Near Seattle, Mukilteo, and Everett, Washington.” Open-File Report 2017-1039. Open-File Report. U.S. Department of the Interior; U.S. Geological Survey.</w:t>
      </w:r>
    </w:p>
    <w:p w14:paraId="0EAD2859" w14:textId="77777777" w:rsidR="00270EF3" w:rsidRDefault="006776F0">
      <w:pPr>
        <w:pStyle w:val="Bibliography"/>
      </w:pPr>
      <w:bookmarkStart w:id="863" w:name="Xb052f124cd687219e43dbf56e2a67d653f00f70"/>
      <w:bookmarkEnd w:id="862"/>
      <w:r>
        <w:t xml:space="preserve">Segoni, Samuele, Guglielmo Rossi, Ascanio Rosi, and Filippo Catani. 2014. “Landslides Triggered by Rainfall: A Semi-Automated Procedure to Define Consistent IntensityDuration Thresholds.” </w:t>
      </w:r>
      <w:r>
        <w:rPr>
          <w:i/>
        </w:rPr>
        <w:t>Computers &amp; Geosciences</w:t>
      </w:r>
      <w:r>
        <w:t xml:space="preserve"> 63 (February): 123–31. </w:t>
      </w:r>
      <w:hyperlink r:id="rId42">
        <w:r>
          <w:rPr>
            <w:rStyle w:val="Hyperlink"/>
          </w:rPr>
          <w:t>https://doi.org/10.1016/j.cageo.2013.10.009</w:t>
        </w:r>
      </w:hyperlink>
      <w:r>
        <w:t>.</w:t>
      </w:r>
    </w:p>
    <w:p w14:paraId="23F18D77" w14:textId="77777777" w:rsidR="00270EF3" w:rsidRDefault="006776F0">
      <w:pPr>
        <w:pStyle w:val="Bibliography"/>
      </w:pPr>
      <w:bookmarkStart w:id="864" w:name="ref-sunReviewGlobalPrecipitation2018"/>
      <w:bookmarkEnd w:id="863"/>
      <w:r>
        <w:t xml:space="preserve">Sun, Qiaohong, Chiyuan Miao, Qingyun Duan, Hamed Ashouri, Soroosh Sorooshian, and Kuo-Lin Hsu. 2018. “A Review of Global Precipitation Data Sets: Data Sources, Estimation, and Intercomparisons.” </w:t>
      </w:r>
      <w:r>
        <w:rPr>
          <w:i/>
        </w:rPr>
        <w:t>Reviews of Geophysics</w:t>
      </w:r>
      <w:r>
        <w:t xml:space="preserve"> 56 (1): 79–107. </w:t>
      </w:r>
      <w:hyperlink r:id="rId43">
        <w:r>
          <w:rPr>
            <w:rStyle w:val="Hyperlink"/>
          </w:rPr>
          <w:t>https://doi.org/10.1002/2017RG000574</w:t>
        </w:r>
      </w:hyperlink>
      <w:r>
        <w:t>.</w:t>
      </w:r>
    </w:p>
    <w:p w14:paraId="04CCCB60" w14:textId="77777777" w:rsidR="00270EF3" w:rsidRDefault="006776F0">
      <w:pPr>
        <w:pStyle w:val="Bibliography"/>
      </w:pPr>
      <w:bookmarkStart w:id="865" w:name="Xa7a387681e75da0c3d1eea32dc28126ced0a79f"/>
      <w:bookmarkEnd w:id="864"/>
      <w:r>
        <w:t xml:space="preserve">Tapiador, Francisco J., F. J. Turk, Walt Petersen, Arthur Y. Hou, Eduardo García-Ortega, Luiz A. T. Machado, Carlos F. Angelis, et al. 2012. “Global Precipitation Measurement: Methods, Datasets and Applications.” </w:t>
      </w:r>
      <w:r>
        <w:rPr>
          <w:i/>
        </w:rPr>
        <w:t>Atmospheric Research</w:t>
      </w:r>
      <w:r>
        <w:t xml:space="preserve"> 104-105 (February): 70–97. </w:t>
      </w:r>
      <w:hyperlink r:id="rId44">
        <w:r>
          <w:rPr>
            <w:rStyle w:val="Hyperlink"/>
          </w:rPr>
          <w:t>https://doi.org/10.1016/j.atmosres.2011.10.021</w:t>
        </w:r>
      </w:hyperlink>
      <w:r>
        <w:t>.</w:t>
      </w:r>
    </w:p>
    <w:p w14:paraId="3FA2DDBE" w14:textId="77777777" w:rsidR="00270EF3" w:rsidRDefault="006776F0">
      <w:pPr>
        <w:pStyle w:val="Bibliography"/>
      </w:pPr>
      <w:bookmarkStart w:id="866" w:name="Xdaf1f313e1ecd047e210ff9e13651cad876f9ee"/>
      <w:bookmarkEnd w:id="865"/>
      <w:r>
        <w:t xml:space="preserve">Tryhorn, Lee, and Art DeGaetano. 2011. “A Comparison of Techniques for Downscaling Extreme Precipitation over the Northeastern United States.” </w:t>
      </w:r>
      <w:r>
        <w:rPr>
          <w:i/>
        </w:rPr>
        <w:t>International Journal of Climatology</w:t>
      </w:r>
      <w:r>
        <w:t xml:space="preserve"> 31 (13): 1975–89. </w:t>
      </w:r>
      <w:hyperlink r:id="rId45">
        <w:r>
          <w:rPr>
            <w:rStyle w:val="Hyperlink"/>
          </w:rPr>
          <w:t>https://doi.org/10.1002/joc.2208</w:t>
        </w:r>
      </w:hyperlink>
      <w:r>
        <w:t>.</w:t>
      </w:r>
    </w:p>
    <w:p w14:paraId="6621A0E1" w14:textId="77777777" w:rsidR="00270EF3" w:rsidRDefault="006776F0">
      <w:pPr>
        <w:pStyle w:val="Bibliography"/>
      </w:pPr>
      <w:bookmarkStart w:id="867" w:name="X161f7b2d800a7ca8afc50d0265f5ad630acfc68"/>
      <w:bookmarkEnd w:id="866"/>
      <w:r>
        <w:t xml:space="preserve">US Department of Commerce, NOAA. 2013. “NOAA Atlas 2 Precipitation Frequency Estimates in GIS Compatible Formats.” </w:t>
      </w:r>
      <w:r>
        <w:rPr>
          <w:i/>
        </w:rPr>
        <w:t>NOAA Atlas 2 Precipitation Frequency Estimates in GIS Compatible Formats</w:t>
      </w:r>
      <w:r>
        <w:t>. https://www.nws.noaa.gov/ohd/hdsc/noaaatlas2.htm; US Department of Commerce, National Oceanic and Atmospheric Administration, National Weather Service.</w:t>
      </w:r>
    </w:p>
    <w:p w14:paraId="3325D64B" w14:textId="77777777" w:rsidR="00270EF3" w:rsidRDefault="006776F0">
      <w:pPr>
        <w:pStyle w:val="Bibliography"/>
      </w:pPr>
      <w:bookmarkStart w:id="868" w:name="Xf1ea90ebca1f319695b57fc46a182c01f2136f6"/>
      <w:bookmarkEnd w:id="867"/>
      <w:r>
        <w:t xml:space="preserve">Vose, Russell S., Scott Applequist, Mike Squires, Imke Durre, Matthew J. Menne, Claude N. Williams, Chris Fenimore, Karin Gleason, and Derek Arndt. 2014. “Improved Historical Temperature and Precipitation Time Series for U.S. Climate Divisions.” </w:t>
      </w:r>
      <w:r>
        <w:rPr>
          <w:i/>
        </w:rPr>
        <w:t>Journal of Applied Meteorology and Climatology</w:t>
      </w:r>
      <w:r>
        <w:t xml:space="preserve"> 53 (5): 1232–51. </w:t>
      </w:r>
      <w:hyperlink r:id="rId46">
        <w:r>
          <w:rPr>
            <w:rStyle w:val="Hyperlink"/>
          </w:rPr>
          <w:t>https://doi.org/10.1175/JAMC-D-13-0248.1</w:t>
        </w:r>
      </w:hyperlink>
      <w:r>
        <w:t>.</w:t>
      </w:r>
    </w:p>
    <w:p w14:paraId="4D9ACD11" w14:textId="77777777" w:rsidR="00270EF3" w:rsidRDefault="006776F0">
      <w:pPr>
        <w:pStyle w:val="Bibliography"/>
      </w:pPr>
      <w:bookmarkStart w:id="869" w:name="ref-xiaContinentalscaleWaterEnergy2012"/>
      <w:bookmarkEnd w:id="868"/>
      <w:r>
        <w:t xml:space="preserve">Xia, Youlong, Kenneth Mitchell, Michael Ek, Justin Sheffield, Brian Cosgrove, Eric Wood, Lifeng Luo, et al. 2012. “Continental-Scale Water and Energy Flux Analysis and Validation for the North American Land Data Assimilation System Project Phase 2 (NLDAS-2): 1. Intercomparison and Application of Model Products.” </w:t>
      </w:r>
      <w:r>
        <w:rPr>
          <w:i/>
        </w:rPr>
        <w:t>Journal of Geophysical Research: Atmospheres</w:t>
      </w:r>
      <w:r>
        <w:t xml:space="preserve"> 117 (D3). </w:t>
      </w:r>
      <w:hyperlink r:id="rId47">
        <w:r>
          <w:rPr>
            <w:rStyle w:val="Hyperlink"/>
          </w:rPr>
          <w:t>https://doi.org/10.1029/2011JD016048</w:t>
        </w:r>
      </w:hyperlink>
      <w:r>
        <w:t>.</w:t>
      </w:r>
    </w:p>
    <w:p w14:paraId="46B9EC80" w14:textId="77777777" w:rsidR="00270EF3" w:rsidRDefault="006776F0">
      <w:pPr>
        <w:pStyle w:val="Bibliography"/>
      </w:pPr>
      <w:bookmarkStart w:id="870" w:name="ref-zhangMultiRadarMultiSensorMRMS2015"/>
      <w:bookmarkEnd w:id="869"/>
      <w:r>
        <w:t xml:space="preserve">Zhang, Jian, Kenneth Howard, Carrie Langston, Brian Kaney, Youcun Qi, Lin Tang, Heather Grams, et al. 2015. “Multi-Radar Multi-Sensor (MRMS) Quantitative Precipitation Estimation: Initial Operating Capabilities.” </w:t>
      </w:r>
      <w:r>
        <w:rPr>
          <w:i/>
        </w:rPr>
        <w:t>Bulletin of the American Meteorological Society</w:t>
      </w:r>
      <w:r>
        <w:t xml:space="preserve"> 97 (4): 621–38. </w:t>
      </w:r>
      <w:hyperlink r:id="rId48">
        <w:r>
          <w:rPr>
            <w:rStyle w:val="Hyperlink"/>
          </w:rPr>
          <w:t>https://doi.org/10.1175/BAMS-D-14-00174.1</w:t>
        </w:r>
      </w:hyperlink>
      <w:r>
        <w:t>.</w:t>
      </w:r>
      <w:bookmarkEnd w:id="834"/>
      <w:bookmarkEnd w:id="870"/>
    </w:p>
    <w:sectPr w:rsidR="00270EF3">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0" w:author="Ben Livneh" w:date="2020-11-15T14:14:00Z" w:initials="BL">
    <w:p w14:paraId="3AD4166D" w14:textId="32EA6C6E" w:rsidR="00D20DCA" w:rsidRDefault="00D20DCA">
      <w:pPr>
        <w:pStyle w:val="CommentText"/>
      </w:pPr>
      <w:r>
        <w:rPr>
          <w:rStyle w:val="CommentReference"/>
        </w:rPr>
        <w:annotationRef/>
      </w:r>
      <w:r>
        <w:t>Example starting point for you to edit:</w:t>
      </w:r>
      <w:r>
        <w:br/>
        <w:t>“The GLC was chosen since it offers a large sample of landslide locations etc etc., its key limitation is location, reporting, with accuracies ranging from A to B km etc etc</w:t>
      </w:r>
      <w:r>
        <w:rPr>
          <w:noProof/>
        </w:rPr>
        <w:t>, it shares strengths and weaknesses with a few other regional databases (include references here). Despite these limitations, it was deemed fit for purpose for this study since the primary focus here is to compare precipitation products in the vicinity of hydrologically-triggered landslide events</w:t>
      </w:r>
      <w:r>
        <w:t>”</w:t>
      </w:r>
    </w:p>
  </w:comment>
  <w:comment w:id="110" w:author="Ben Livneh" w:date="2020-11-15T13:56:00Z" w:initials="BL">
    <w:p w14:paraId="4C97D70D" w14:textId="5EBF6782" w:rsidR="00D20DCA" w:rsidRDefault="00D20DCA">
      <w:pPr>
        <w:pStyle w:val="CommentText"/>
      </w:pPr>
      <w:r>
        <w:rPr>
          <w:rStyle w:val="CommentReference"/>
        </w:rPr>
        <w:annotationRef/>
      </w:r>
      <w:r>
        <w:t>Update this to reflect the category within the GLC</w:t>
      </w:r>
    </w:p>
  </w:comment>
  <w:comment w:id="117" w:author="Ben Livneh" w:date="2020-11-15T13:57:00Z" w:initials="BL">
    <w:p w14:paraId="29C56E72" w14:textId="5B7CA95E" w:rsidR="00D20DCA" w:rsidRDefault="00D20DCA">
      <w:pPr>
        <w:pStyle w:val="CommentText"/>
      </w:pPr>
      <w:r>
        <w:rPr>
          <w:rStyle w:val="CommentReference"/>
        </w:rPr>
        <w:annotationRef/>
      </w:r>
      <w:r>
        <w:t>define</w:t>
      </w:r>
    </w:p>
  </w:comment>
  <w:comment w:id="135" w:author="Ben Livneh" w:date="2020-11-15T13:58:00Z" w:initials="BL">
    <w:p w14:paraId="22D9F5BE" w14:textId="07B2986B" w:rsidR="00D20DCA" w:rsidRDefault="00D20DCA">
      <w:pPr>
        <w:pStyle w:val="CommentText"/>
      </w:pPr>
      <w:r>
        <w:rPr>
          <w:rStyle w:val="CommentReference"/>
        </w:rPr>
        <w:annotationRef/>
      </w:r>
      <w:r>
        <w:t>Elsa, need to report the number within in each ‘location accuracy’ category, e.g. how many were exact, vs 1 km, 5km ,etc</w:t>
      </w:r>
    </w:p>
  </w:comment>
  <w:comment w:id="136" w:author="Ben Livneh" w:date="2020-11-15T14:07:00Z" w:initials="BL">
    <w:p w14:paraId="774AA172" w14:textId="0B14E4D8" w:rsidR="00D20DCA" w:rsidRDefault="00D20DCA">
      <w:pPr>
        <w:pStyle w:val="CommentText"/>
      </w:pPr>
      <w:r>
        <w:rPr>
          <w:rStyle w:val="CommentReference"/>
        </w:rPr>
        <w:annotationRef/>
      </w:r>
      <w:r>
        <w:t>I see way more than 8 locations on the map—correct this number.</w:t>
      </w:r>
    </w:p>
  </w:comment>
  <w:comment w:id="139" w:author="Ben Livneh" w:date="2020-11-15T14:00:00Z" w:initials="BL">
    <w:p w14:paraId="7530A2A2" w14:textId="77777777" w:rsidR="00D20DCA" w:rsidRDefault="00D20DCA">
      <w:pPr>
        <w:pStyle w:val="CommentText"/>
      </w:pPr>
      <w:r>
        <w:rPr>
          <w:rStyle w:val="CommentReference"/>
        </w:rPr>
        <w:annotationRef/>
      </w:r>
      <w:r>
        <w:t xml:space="preserve">Need to indicate </w:t>
      </w:r>
    </w:p>
    <w:p w14:paraId="6B3EFB19" w14:textId="77777777" w:rsidR="00D20DCA" w:rsidRDefault="00D20DCA" w:rsidP="00C164D0">
      <w:pPr>
        <w:pStyle w:val="CommentText"/>
        <w:numPr>
          <w:ilvl w:val="0"/>
          <w:numId w:val="4"/>
        </w:numPr>
      </w:pPr>
      <w:r>
        <w:t xml:space="preserve">which satellite was used and </w:t>
      </w:r>
    </w:p>
    <w:p w14:paraId="0CAFB808" w14:textId="364565AB" w:rsidR="00D20DCA" w:rsidRDefault="00D20DCA" w:rsidP="00C164D0">
      <w:pPr>
        <w:pStyle w:val="CommentText"/>
        <w:numPr>
          <w:ilvl w:val="0"/>
          <w:numId w:val="4"/>
        </w:numPr>
      </w:pPr>
      <w:r>
        <w:t>give details of what procedure was used to identify them, could be brief</w:t>
      </w:r>
    </w:p>
  </w:comment>
  <w:comment w:id="154" w:author="Ben Livneh" w:date="2020-11-15T14:23:00Z" w:initials="BL">
    <w:p w14:paraId="66A54BAD" w14:textId="1AF65816" w:rsidR="00D20DCA" w:rsidRDefault="00D20DCA">
      <w:pPr>
        <w:pStyle w:val="CommentText"/>
      </w:pPr>
      <w:r>
        <w:rPr>
          <w:rStyle w:val="CommentReference"/>
        </w:rPr>
        <w:annotationRef/>
      </w:r>
      <w:r>
        <w:t>terminology should be consistent throughout</w:t>
      </w:r>
    </w:p>
  </w:comment>
  <w:comment w:id="159" w:author="Ben Livneh" w:date="2020-11-15T18:31:00Z" w:initials="BL">
    <w:p w14:paraId="7DD69381" w14:textId="258F94AF" w:rsidR="00D20DCA" w:rsidRDefault="00D20DCA">
      <w:pPr>
        <w:pStyle w:val="CommentText"/>
      </w:pPr>
      <w:r>
        <w:rPr>
          <w:rStyle w:val="CommentReference"/>
        </w:rPr>
        <w:annotationRef/>
      </w:r>
      <w:r>
        <w:t>Elsa, I suggest following this caption formatting—a boldfaced caption title, followed by a description. Not italicized.</w:t>
      </w:r>
    </w:p>
  </w:comment>
  <w:comment w:id="166" w:author="Ben Livneh" w:date="2020-11-15T14:00:00Z" w:initials="BL">
    <w:p w14:paraId="38006B52" w14:textId="77777777" w:rsidR="00D20DCA" w:rsidRPr="00DD0F3C" w:rsidRDefault="00D20DCA" w:rsidP="00DD0F3C">
      <w:pPr>
        <w:pStyle w:val="CommentText"/>
        <w:rPr>
          <w:b/>
          <w:bCs/>
          <w:u w:val="single"/>
        </w:rPr>
      </w:pPr>
      <w:r w:rsidRPr="00DD0F3C">
        <w:rPr>
          <w:b/>
          <w:bCs/>
          <w:u w:val="single"/>
        </w:rPr>
        <w:t>Formatting</w:t>
      </w:r>
    </w:p>
    <w:p w14:paraId="10D66299" w14:textId="0321E8DB" w:rsidR="00D20DCA" w:rsidRDefault="00D20DCA" w:rsidP="00DD0F3C">
      <w:pPr>
        <w:pStyle w:val="CommentText"/>
        <w:numPr>
          <w:ilvl w:val="0"/>
          <w:numId w:val="4"/>
        </w:numPr>
      </w:pPr>
      <w:r>
        <w:t xml:space="preserve">re-label the legend to have the blue points labeled “approximate landslide location”, and white points labeled as “visible scarp”. </w:t>
      </w:r>
      <w:r>
        <w:rPr>
          <w:rStyle w:val="CommentReference"/>
        </w:rPr>
        <w:annotationRef/>
      </w:r>
    </w:p>
    <w:p w14:paraId="46EED8A6" w14:textId="5BFF8B0C" w:rsidR="00D20DCA" w:rsidRDefault="00D20DCA" w:rsidP="00DD0F3C">
      <w:pPr>
        <w:pStyle w:val="CommentText"/>
        <w:numPr>
          <w:ilvl w:val="0"/>
          <w:numId w:val="4"/>
        </w:numPr>
      </w:pPr>
      <w:r>
        <w:t>Include a color bar for the DEM and include the source of the DEM in the caption</w:t>
      </w:r>
    </w:p>
    <w:p w14:paraId="1F5A3467" w14:textId="663DC46B" w:rsidR="00D20DCA" w:rsidRDefault="00D20DCA" w:rsidP="00DD0F3C">
      <w:pPr>
        <w:pStyle w:val="CommentText"/>
        <w:numPr>
          <w:ilvl w:val="0"/>
          <w:numId w:val="4"/>
        </w:numPr>
      </w:pPr>
      <w:r>
        <w:t>give the total number of points, as well as the numbers of approximate vs verified locations.</w:t>
      </w:r>
    </w:p>
  </w:comment>
  <w:comment w:id="233" w:author="Ben Livneh" w:date="2020-11-15T14:27:00Z" w:initials="BL">
    <w:p w14:paraId="568FFB3C" w14:textId="1FED5108" w:rsidR="00D20DCA" w:rsidRDefault="00D20DCA">
      <w:pPr>
        <w:pStyle w:val="CommentText"/>
      </w:pPr>
      <w:r>
        <w:rPr>
          <w:rStyle w:val="CommentReference"/>
        </w:rPr>
        <w:annotationRef/>
      </w:r>
      <w:r>
        <w:t>Defined earlier as CONUS, make these consistent</w:t>
      </w:r>
    </w:p>
  </w:comment>
  <w:comment w:id="251" w:author="Ben Livneh" w:date="2020-11-15T14:32:00Z" w:initials="BL">
    <w:p w14:paraId="150C22F2" w14:textId="2FF2B728" w:rsidR="00D20DCA" w:rsidRDefault="00D20DCA">
      <w:pPr>
        <w:pStyle w:val="CommentText"/>
      </w:pPr>
      <w:r>
        <w:rPr>
          <w:rStyle w:val="CommentReference"/>
        </w:rPr>
        <w:annotationRef/>
      </w:r>
      <w:r>
        <w:t>Needs a reference, it’s Xia et al., 2012</w:t>
      </w:r>
    </w:p>
  </w:comment>
  <w:comment w:id="258" w:author="Ben Livneh" w:date="2020-11-15T14:34:00Z" w:initials="BL">
    <w:p w14:paraId="2D47281B" w14:textId="432E68DD" w:rsidR="00D20DCA" w:rsidRDefault="00D20DCA">
      <w:pPr>
        <w:pStyle w:val="CommentText"/>
      </w:pPr>
      <w:r>
        <w:rPr>
          <w:rStyle w:val="CommentReference"/>
        </w:rPr>
        <w:annotationRef/>
      </w:r>
      <w:r>
        <w:t>Define this</w:t>
      </w:r>
    </w:p>
  </w:comment>
  <w:comment w:id="260" w:author="Ben Livneh" w:date="2020-11-15T14:35:00Z" w:initials="BL">
    <w:p w14:paraId="6BDD5E42" w14:textId="5F3FC3B7" w:rsidR="00D20DCA" w:rsidRDefault="00D20DCA">
      <w:pPr>
        <w:pStyle w:val="CommentText"/>
      </w:pPr>
      <w:r>
        <w:rPr>
          <w:rStyle w:val="CommentReference"/>
        </w:rPr>
        <w:annotationRef/>
      </w:r>
      <w:r>
        <w:t>Wait, but don’t they also use ‘hourly’ station gauge data?</w:t>
      </w:r>
    </w:p>
  </w:comment>
  <w:comment w:id="262" w:author="Ben Livneh" w:date="2020-11-15T14:36:00Z" w:initials="BL">
    <w:p w14:paraId="2386217D" w14:textId="33FE7F70" w:rsidR="00D20DCA" w:rsidRDefault="00D20DCA">
      <w:pPr>
        <w:pStyle w:val="CommentText"/>
      </w:pPr>
      <w:r>
        <w:rPr>
          <w:rStyle w:val="CommentReference"/>
        </w:rPr>
        <w:annotationRef/>
      </w:r>
      <w:r>
        <w:t>But if the latency is 4 days, then would it still be considered ‘real-time’? or would it be better described as ‘near real-time’</w:t>
      </w:r>
    </w:p>
  </w:comment>
  <w:comment w:id="264" w:author="Ben Livneh" w:date="2020-11-15T14:35:00Z" w:initials="BL">
    <w:p w14:paraId="7EEADBBB" w14:textId="4911278D" w:rsidR="00D20DCA" w:rsidRDefault="00D20DCA">
      <w:pPr>
        <w:pStyle w:val="CommentText"/>
      </w:pPr>
      <w:r>
        <w:rPr>
          <w:rStyle w:val="CommentReference"/>
        </w:rPr>
        <w:annotationRef/>
      </w:r>
      <w:r>
        <w:t>Pretty sure this should be 1979</w:t>
      </w:r>
    </w:p>
  </w:comment>
  <w:comment w:id="281" w:author="Ben Livneh" w:date="2020-11-15T18:22:00Z" w:initials="BL">
    <w:p w14:paraId="3ADFBF9D" w14:textId="5125BFB7" w:rsidR="00D20DCA" w:rsidRDefault="00D20DCA">
      <w:pPr>
        <w:pStyle w:val="CommentText"/>
      </w:pPr>
      <w:r>
        <w:rPr>
          <w:rStyle w:val="CommentReference"/>
        </w:rPr>
        <w:annotationRef/>
      </w:r>
      <w:r>
        <w:t>Somewhere in here, you need a statement that justifies why you chose IMERG-Early and IMERG-Late, specifically that they are different enough from each other—some details already provided in the table, but needs to be briefly justified here.</w:t>
      </w:r>
    </w:p>
  </w:comment>
  <w:comment w:id="296" w:author="Ben Livneh" w:date="2020-11-15T14:39:00Z" w:initials="BL">
    <w:p w14:paraId="35CF5A59" w14:textId="51950E9A" w:rsidR="00D20DCA" w:rsidRDefault="00D20DCA">
      <w:pPr>
        <w:pStyle w:val="CommentText"/>
      </w:pPr>
      <w:r>
        <w:rPr>
          <w:rStyle w:val="CommentReference"/>
        </w:rPr>
        <w:annotationRef/>
      </w:r>
      <w:r>
        <w:t>Rewrite this caption, since it seems to still reflect your comps, rather than the scope of this paper</w:t>
      </w:r>
    </w:p>
  </w:comment>
  <w:comment w:id="303" w:author="Ben Livneh" w:date="2020-11-15T14:47:00Z" w:initials="BL">
    <w:p w14:paraId="45D17ED6" w14:textId="2074A28B" w:rsidR="00D20DCA" w:rsidRDefault="00D20DCA">
      <w:pPr>
        <w:pStyle w:val="CommentText"/>
      </w:pPr>
      <w:r>
        <w:rPr>
          <w:rStyle w:val="CommentReference"/>
        </w:rPr>
        <w:annotationRef/>
      </w:r>
      <w:r>
        <w:t>??</w:t>
      </w:r>
    </w:p>
  </w:comment>
  <w:comment w:id="313" w:author="Ben Livneh" w:date="2020-11-15T14:48:00Z" w:initials="BL">
    <w:p w14:paraId="0BC916AD" w14:textId="6C0C9282" w:rsidR="00D20DCA" w:rsidRDefault="00D20DCA">
      <w:pPr>
        <w:pStyle w:val="CommentText"/>
      </w:pPr>
      <w:r>
        <w:rPr>
          <w:rStyle w:val="CommentReference"/>
        </w:rPr>
        <w:annotationRef/>
      </w:r>
      <w:r>
        <w:t>Reviewers may question this—it would help if you can cite a paper here that did this, and simply say we followed their method</w:t>
      </w:r>
    </w:p>
  </w:comment>
  <w:comment w:id="316" w:author="Ben Livneh" w:date="2020-11-15T14:54:00Z" w:initials="BL">
    <w:p w14:paraId="30F5EBAF" w14:textId="3CEE4398" w:rsidR="00D20DCA" w:rsidRDefault="00D20DCA">
      <w:pPr>
        <w:pStyle w:val="CommentText"/>
      </w:pPr>
      <w:r>
        <w:rPr>
          <w:rStyle w:val="CommentReference"/>
        </w:rPr>
        <w:annotationRef/>
      </w:r>
      <w:r>
        <w:t>Great paragraph, but needs more info and ideally you can cite papers for each of the metrics (or groups of them), to justify why you chose them</w:t>
      </w:r>
    </w:p>
  </w:comment>
  <w:comment w:id="319" w:author="Ben Livneh" w:date="2020-11-15T14:51:00Z" w:initials="BL">
    <w:p w14:paraId="137D3A4B" w14:textId="7552A3DF" w:rsidR="00D20DCA" w:rsidRDefault="00D20DCA">
      <w:pPr>
        <w:pStyle w:val="CommentText"/>
      </w:pPr>
      <w:r>
        <w:rPr>
          <w:rStyle w:val="CommentReference"/>
        </w:rPr>
        <w:annotationRef/>
      </w:r>
      <w:r>
        <w:t>Need to explain WHY you chose this and HOW you calculated it</w:t>
      </w:r>
    </w:p>
  </w:comment>
  <w:comment w:id="322" w:author="Ben Livneh" w:date="2020-11-15T14:52:00Z" w:initials="BL">
    <w:p w14:paraId="4D8720CB" w14:textId="77777777" w:rsidR="00D20DCA" w:rsidRPr="00961461" w:rsidRDefault="00D20DCA" w:rsidP="00961461">
      <w:pPr>
        <w:rPr>
          <w:rFonts w:ascii="Times New Roman" w:eastAsia="Times New Roman" w:hAnsi="Times New Roman" w:cs="Times New Roman"/>
        </w:rPr>
      </w:pPr>
      <w:r>
        <w:rPr>
          <w:rStyle w:val="CommentReference"/>
        </w:rPr>
        <w:annotationRef/>
      </w:r>
      <w:r w:rsidRPr="00961461">
        <w:rPr>
          <w:rFonts w:ascii="Arial" w:eastAsia="Times New Roman" w:hAnsi="Arial" w:cs="Arial"/>
          <w:color w:val="222222"/>
          <w:sz w:val="20"/>
          <w:szCs w:val="20"/>
          <w:shd w:val="clear" w:color="auto" w:fill="FFFFFF"/>
        </w:rPr>
        <w:t>England Jr, J. F., Cohn, T. A., Faber, B. A., Stedinger, J. R., Thomas Jr, W. O., Veilleux, A. G., ... &amp; Mason Jr, R. R. (2019). </w:t>
      </w:r>
      <w:r w:rsidRPr="00961461">
        <w:rPr>
          <w:rFonts w:ascii="Arial" w:eastAsia="Times New Roman" w:hAnsi="Arial" w:cs="Arial"/>
          <w:i/>
          <w:iCs/>
          <w:color w:val="222222"/>
          <w:sz w:val="20"/>
          <w:szCs w:val="20"/>
          <w:shd w:val="clear" w:color="auto" w:fill="FFFFFF"/>
        </w:rPr>
        <w:t>Guidelines for determining flood flow frequency—Bulletin 17C</w:t>
      </w:r>
      <w:r w:rsidRPr="00961461">
        <w:rPr>
          <w:rFonts w:ascii="Arial" w:eastAsia="Times New Roman" w:hAnsi="Arial" w:cs="Arial"/>
          <w:color w:val="222222"/>
          <w:sz w:val="20"/>
          <w:szCs w:val="20"/>
          <w:shd w:val="clear" w:color="auto" w:fill="FFFFFF"/>
        </w:rPr>
        <w:t> (No. 4-B5). US Geological Survey.</w:t>
      </w:r>
    </w:p>
    <w:p w14:paraId="21911F22" w14:textId="5401FADD" w:rsidR="00D20DCA" w:rsidRDefault="00D20DCA">
      <w:pPr>
        <w:pStyle w:val="CommentText"/>
      </w:pPr>
    </w:p>
  </w:comment>
  <w:comment w:id="324" w:author="Ben Livneh" w:date="2020-11-15T14:53:00Z" w:initials="BL">
    <w:p w14:paraId="33358F51" w14:textId="3ED0F17C" w:rsidR="00D20DCA" w:rsidRDefault="00D20DCA">
      <w:pPr>
        <w:pStyle w:val="CommentText"/>
      </w:pPr>
      <w:r>
        <w:rPr>
          <w:rStyle w:val="CommentReference"/>
        </w:rPr>
        <w:annotationRef/>
      </w:r>
      <w:r>
        <w:t>Fill this in</w:t>
      </w:r>
    </w:p>
  </w:comment>
  <w:comment w:id="329" w:author="Ben Livneh" w:date="2020-11-15T14:53:00Z" w:initials="BL">
    <w:p w14:paraId="3D6A96AB" w14:textId="16593669" w:rsidR="00D20DCA" w:rsidRDefault="00D20DCA">
      <w:pPr>
        <w:pStyle w:val="CommentText"/>
      </w:pPr>
      <w:r>
        <w:rPr>
          <w:rStyle w:val="CommentReference"/>
        </w:rPr>
        <w:annotationRef/>
      </w:r>
      <w:r>
        <w:t>Need to clarify what ‘distribution’ is referring to—confusing, is it spatial? Temporal? Etc?</w:t>
      </w:r>
    </w:p>
  </w:comment>
  <w:comment w:id="338" w:author="Ben Livneh" w:date="2020-11-15T18:33:00Z" w:initials="BL">
    <w:p w14:paraId="4A01E2A9" w14:textId="7294376A" w:rsidR="00D20DCA" w:rsidRDefault="00D20DCA">
      <w:pPr>
        <w:pStyle w:val="CommentText"/>
      </w:pPr>
      <w:r>
        <w:rPr>
          <w:rStyle w:val="CommentReference"/>
        </w:rPr>
        <w:annotationRef/>
      </w:r>
      <w:r>
        <w:t>Important: need to indicate how the z-score was calculated—was it relative to only other day-of-landslide values, or instead was it relative to a climatology? The latter makes more sense to me.</w:t>
      </w:r>
    </w:p>
  </w:comment>
  <w:comment w:id="354" w:author="Ben Livneh" w:date="2020-11-15T14:59:00Z" w:initials="BL">
    <w:p w14:paraId="1BE86670" w14:textId="69485127" w:rsidR="00D20DCA" w:rsidRDefault="00D20DCA">
      <w:pPr>
        <w:pStyle w:val="CommentText"/>
      </w:pPr>
      <w:r>
        <w:rPr>
          <w:rStyle w:val="CommentReference"/>
        </w:rPr>
        <w:annotationRef/>
      </w:r>
      <w:r>
        <w:t>It would really help justify if you could point to a published paper that did this</w:t>
      </w:r>
    </w:p>
  </w:comment>
  <w:comment w:id="357" w:author="Ben Livneh" w:date="2020-11-15T15:00:00Z" w:initials="BL">
    <w:p w14:paraId="4F3F71C6" w14:textId="2824E8E5" w:rsidR="00D20DCA" w:rsidRDefault="00D20DCA">
      <w:pPr>
        <w:pStyle w:val="CommentText"/>
      </w:pPr>
      <w:r>
        <w:rPr>
          <w:rStyle w:val="CommentReference"/>
        </w:rPr>
        <w:annotationRef/>
      </w:r>
      <w:r>
        <w:t>I don’t understand what you did. Clarify</w:t>
      </w:r>
    </w:p>
  </w:comment>
  <w:comment w:id="358" w:author="Ben Livneh" w:date="2020-11-15T15:01:00Z" w:initials="BL">
    <w:p w14:paraId="29E57628" w14:textId="121B63D4" w:rsidR="00D20DCA" w:rsidRDefault="00D20DCA">
      <w:pPr>
        <w:pStyle w:val="CommentText"/>
      </w:pPr>
      <w:r>
        <w:t xml:space="preserve">check: </w:t>
      </w:r>
      <w:r>
        <w:rPr>
          <w:rStyle w:val="CommentReference"/>
        </w:rPr>
        <w:annotationRef/>
      </w:r>
      <w:r>
        <w:t>Did I get this right?</w:t>
      </w:r>
    </w:p>
  </w:comment>
  <w:comment w:id="365" w:author="Ben Livneh" w:date="2020-11-15T15:02:00Z" w:initials="BL">
    <w:p w14:paraId="79228D49" w14:textId="0EC58AF8" w:rsidR="00D20DCA" w:rsidRDefault="00D20DCA">
      <w:pPr>
        <w:pStyle w:val="CommentText"/>
      </w:pPr>
      <w:r>
        <w:rPr>
          <w:rStyle w:val="CommentReference"/>
        </w:rPr>
        <w:annotationRef/>
      </w:r>
      <w:r>
        <w:t>Perhaps you can revise to a better heading</w:t>
      </w:r>
    </w:p>
  </w:comment>
  <w:comment w:id="375" w:author="Ben Livneh" w:date="2020-11-15T15:03:00Z" w:initials="BL">
    <w:p w14:paraId="40B8DC43" w14:textId="086425A8" w:rsidR="00D20DCA" w:rsidRDefault="00D20DCA">
      <w:pPr>
        <w:pStyle w:val="CommentText"/>
      </w:pPr>
      <w:r>
        <w:rPr>
          <w:rStyle w:val="CommentReference"/>
        </w:rPr>
        <w:annotationRef/>
      </w:r>
      <w:r>
        <w:t>Define all variables</w:t>
      </w:r>
    </w:p>
  </w:comment>
  <w:comment w:id="391" w:author="Ben Livneh" w:date="2020-11-15T15:06:00Z" w:initials="BL">
    <w:p w14:paraId="69BC2ECD" w14:textId="30536868" w:rsidR="00D20DCA" w:rsidRDefault="00D20DCA">
      <w:pPr>
        <w:pStyle w:val="CommentText"/>
      </w:pPr>
      <w:r>
        <w:rPr>
          <w:rStyle w:val="CommentReference"/>
        </w:rPr>
        <w:annotationRef/>
      </w:r>
      <w:r>
        <w:t>Edit this example. Helpful to give examples so the reader will u nderstand what was done.</w:t>
      </w:r>
    </w:p>
  </w:comment>
  <w:comment w:id="416" w:author="Ben Livneh" w:date="2020-11-15T15:12:00Z" w:initials="BL">
    <w:p w14:paraId="54FA80BF" w14:textId="7AB6C5DF" w:rsidR="00D20DCA" w:rsidRDefault="00D20DCA">
      <w:pPr>
        <w:pStyle w:val="CommentText"/>
      </w:pPr>
      <w:r>
        <w:rPr>
          <w:rStyle w:val="CommentReference"/>
        </w:rPr>
        <w:annotationRef/>
      </w:r>
      <w:r>
        <w:t>Make (b) the new (a)</w:t>
      </w:r>
    </w:p>
  </w:comment>
  <w:comment w:id="426" w:author="Ben Livneh" w:date="2020-11-15T15:13:00Z" w:initials="BL">
    <w:p w14:paraId="1B015164" w14:textId="4F774A18" w:rsidR="00D20DCA" w:rsidRDefault="00D20DCA">
      <w:pPr>
        <w:pStyle w:val="CommentText"/>
      </w:pPr>
      <w:r>
        <w:rPr>
          <w:rStyle w:val="CommentReference"/>
        </w:rPr>
        <w:annotationRef/>
      </w:r>
      <w:r>
        <w:t>C becomes B</w:t>
      </w:r>
    </w:p>
  </w:comment>
  <w:comment w:id="435" w:author="Ben Livneh" w:date="2020-11-15T15:15:00Z" w:initials="BL">
    <w:p w14:paraId="6ED25D41" w14:textId="6F8949B9" w:rsidR="00D20DCA" w:rsidRDefault="00D20DCA">
      <w:pPr>
        <w:pStyle w:val="CommentText"/>
      </w:pPr>
      <w:r>
        <w:rPr>
          <w:rStyle w:val="CommentReference"/>
        </w:rPr>
        <w:annotationRef/>
      </w:r>
      <w:r>
        <w:t>D becomes C</w:t>
      </w:r>
    </w:p>
  </w:comment>
  <w:comment w:id="439" w:author="Ben Livneh" w:date="2020-11-15T15:16:00Z" w:initials="BL">
    <w:p w14:paraId="687E91BC" w14:textId="6BC5BC72" w:rsidR="00D20DCA" w:rsidRDefault="00D20DCA">
      <w:pPr>
        <w:pStyle w:val="CommentText"/>
      </w:pPr>
      <w:r>
        <w:rPr>
          <w:rStyle w:val="CommentReference"/>
        </w:rPr>
        <w:annotationRef/>
      </w:r>
      <w:r>
        <w:t>To become “d”</w:t>
      </w:r>
    </w:p>
  </w:comment>
  <w:comment w:id="446" w:author="Ben Livneh" w:date="2020-11-15T15:15:00Z" w:initials="BL">
    <w:p w14:paraId="27318B60" w14:textId="232691AB" w:rsidR="00D20DCA" w:rsidRDefault="00D20DCA">
      <w:pPr>
        <w:pStyle w:val="CommentText"/>
      </w:pPr>
      <w:r>
        <w:rPr>
          <w:rStyle w:val="CommentReference"/>
        </w:rPr>
        <w:annotationRef/>
      </w:r>
      <w:r>
        <w:t>Make this now panel “e”</w:t>
      </w:r>
    </w:p>
  </w:comment>
  <w:comment w:id="460" w:author="Ben Livneh" w:date="2020-11-15T15:08:00Z" w:initials="BL">
    <w:p w14:paraId="0E81DBB3" w14:textId="59A45D71" w:rsidR="00D20DCA" w:rsidRDefault="00D20DCA">
      <w:pPr>
        <w:pStyle w:val="CommentText"/>
      </w:pPr>
      <w:r>
        <w:rPr>
          <w:rStyle w:val="CommentReference"/>
        </w:rPr>
        <w:annotationRef/>
      </w:r>
      <w:r>
        <w:t>Make the lines were quite a bit thicker, maybe you could make them transparent to help with issues of overlap</w:t>
      </w:r>
    </w:p>
  </w:comment>
  <w:comment w:id="484" w:author="Ben Livneh" w:date="2020-11-15T15:07:00Z" w:initials="BL">
    <w:p w14:paraId="5D058A84" w14:textId="3575043C" w:rsidR="00D20DCA" w:rsidRDefault="00D20DCA">
      <w:pPr>
        <w:pStyle w:val="CommentText"/>
      </w:pPr>
      <w:r>
        <w:rPr>
          <w:rStyle w:val="CommentReference"/>
        </w:rPr>
        <w:annotationRef/>
      </w:r>
      <w:r>
        <w:t>Important—move this panel to the end, i.e. make this panel (e), since otherwise it’s distracting to see this erroneous site first. Then shift the other sites, i.e. “b” becomes “a”, “c” becomes “b”, etc etc</w:t>
      </w:r>
    </w:p>
  </w:comment>
  <w:comment w:id="522" w:author="Ben Livneh" w:date="2020-11-15T18:26:00Z" w:initials="BL">
    <w:p w14:paraId="70237AAF" w14:textId="171FBB22" w:rsidR="00D20DCA" w:rsidRDefault="00D20DCA">
      <w:pPr>
        <w:pStyle w:val="CommentText"/>
      </w:pPr>
      <w:r>
        <w:rPr>
          <w:rStyle w:val="CommentReference"/>
        </w:rPr>
        <w:annotationRef/>
      </w:r>
      <w:r>
        <w:t>Need to specify which one</w:t>
      </w:r>
    </w:p>
  </w:comment>
  <w:comment w:id="532" w:author="Ben Livneh" w:date="2020-11-15T18:32:00Z" w:initials="BL">
    <w:p w14:paraId="22B5CC30" w14:textId="3B0146BD" w:rsidR="00D20DCA" w:rsidRDefault="00D20DCA">
      <w:pPr>
        <w:pStyle w:val="CommentText"/>
      </w:pPr>
      <w:r>
        <w:rPr>
          <w:rStyle w:val="CommentReference"/>
        </w:rPr>
        <w:annotationRef/>
      </w:r>
      <w:r>
        <w:t>Need to label each panel (a), (b), (c) and refer to them in the caption accordingly</w:t>
      </w:r>
    </w:p>
  </w:comment>
  <w:comment w:id="564" w:author="Ben Livneh" w:date="2020-11-15T18:29:00Z" w:initials="BL">
    <w:p w14:paraId="57E5E00F" w14:textId="1699775A" w:rsidR="00D20DCA" w:rsidRDefault="00D20DCA">
      <w:pPr>
        <w:pStyle w:val="CommentText"/>
      </w:pPr>
      <w:r>
        <w:rPr>
          <w:rStyle w:val="CommentReference"/>
        </w:rPr>
        <w:annotationRef/>
      </w:r>
      <w:r>
        <w:t>Right?</w:t>
      </w:r>
    </w:p>
  </w:comment>
  <w:comment w:id="571" w:author="Ben Livneh" w:date="2020-11-15T18:36:00Z" w:initials="BL">
    <w:p w14:paraId="7C2A1760" w14:textId="5359924F" w:rsidR="00D20DCA" w:rsidRDefault="00D20DCA">
      <w:pPr>
        <w:pStyle w:val="CommentText"/>
      </w:pPr>
      <w:r>
        <w:rPr>
          <w:rStyle w:val="CommentReference"/>
        </w:rPr>
        <w:annotationRef/>
      </w:r>
      <w:r>
        <w:t>Need to clarify—is this only for the storms leading up to the landslide? Need to clarify and also need a better term</w:t>
      </w:r>
    </w:p>
  </w:comment>
  <w:comment w:id="592" w:author="Ben Livneh" w:date="2020-11-15T18:39:00Z" w:initials="BL">
    <w:p w14:paraId="4F3395D6" w14:textId="77777777" w:rsidR="00D20DCA" w:rsidRDefault="00D20DCA">
      <w:pPr>
        <w:pStyle w:val="CommentText"/>
      </w:pPr>
      <w:r>
        <w:rPr>
          <w:rStyle w:val="CommentReference"/>
        </w:rPr>
        <w:annotationRef/>
      </w:r>
      <w:r>
        <w:t>Fix this figure so that all 10 panels are include. I suggest following my formatting suggestion for the others in terms of a boldfaced caption title.</w:t>
      </w:r>
    </w:p>
    <w:p w14:paraId="61AF66FF" w14:textId="77777777" w:rsidR="00D20DCA" w:rsidRDefault="00D20DCA">
      <w:pPr>
        <w:pStyle w:val="CommentText"/>
      </w:pPr>
      <w:r>
        <w:t>Label he panels (a) through (j), so you can refer to these in the text more easily.</w:t>
      </w:r>
    </w:p>
    <w:p w14:paraId="234AAAF8" w14:textId="7D92986E" w:rsidR="00D20DCA" w:rsidRDefault="00D20DCA">
      <w:pPr>
        <w:pStyle w:val="CommentText"/>
      </w:pPr>
      <w:r>
        <w:t>Move the caption down and make it descriptive to explain what’s shown, e.g. relative to ensemble mean etc etc</w:t>
      </w:r>
    </w:p>
    <w:p w14:paraId="0F6FBF73" w14:textId="65F9BB81" w:rsidR="00D20DCA" w:rsidRDefault="00D20DCA">
      <w:pPr>
        <w:pStyle w:val="CommentText"/>
      </w:pPr>
      <w:r>
        <w:t>The vertical axis should be changed to something more reflective, i.e. “Individual product value” or something like that.</w:t>
      </w:r>
    </w:p>
  </w:comment>
  <w:comment w:id="605" w:author="Ben Livneh" w:date="2020-11-15T18:46:00Z" w:initials="BL">
    <w:p w14:paraId="795A1F5E" w14:textId="3FA074E8" w:rsidR="00D20DCA" w:rsidRDefault="00D20DCA">
      <w:pPr>
        <w:pStyle w:val="CommentText"/>
      </w:pPr>
      <w:r>
        <w:rPr>
          <w:rStyle w:val="CommentReference"/>
        </w:rPr>
        <w:annotationRef/>
      </w:r>
      <w:r>
        <w:t>Can you point to a specific example of this—I’m kind of lost here in terms of what specifically you are seeing. Here is where referring to specific panels will help</w:t>
      </w:r>
    </w:p>
  </w:comment>
  <w:comment w:id="610" w:author="Ben Livneh" w:date="2020-11-15T18:51:00Z" w:initials="BL">
    <w:p w14:paraId="2CBEFD62" w14:textId="4625C1B9" w:rsidR="00D20DCA" w:rsidRDefault="00D20DCA">
      <w:pPr>
        <w:pStyle w:val="CommentText"/>
      </w:pPr>
      <w:r>
        <w:rPr>
          <w:rStyle w:val="CommentReference"/>
        </w:rPr>
        <w:annotationRef/>
      </w:r>
      <w:r>
        <w:t>Interesting indeed, but I’m not sure I totally follow. Can you maybe reword and be a bit more explicit in terms of what you mean?</w:t>
      </w:r>
    </w:p>
  </w:comment>
  <w:comment w:id="633" w:author="Ben Livneh" w:date="2020-11-15T18:51:00Z" w:initials="BL">
    <w:p w14:paraId="3FB88565" w14:textId="469E735B" w:rsidR="00D20DCA" w:rsidRDefault="00D20DCA">
      <w:pPr>
        <w:pStyle w:val="CommentText"/>
      </w:pPr>
      <w:r>
        <w:rPr>
          <w:rStyle w:val="CommentReference"/>
        </w:rPr>
        <w:annotationRef/>
      </w:r>
      <w:r>
        <w:t>Explain what is plotted—is it the return period for the full storm or just for the peak intensity level?</w:t>
      </w:r>
    </w:p>
  </w:comment>
  <w:comment w:id="658" w:author="Ben Livneh" w:date="2020-11-15T19:07:00Z" w:initials="BL">
    <w:p w14:paraId="5B8CB891" w14:textId="0CA632A4" w:rsidR="00617F83" w:rsidRDefault="00617F83">
      <w:pPr>
        <w:pStyle w:val="CommentText"/>
      </w:pPr>
      <w:r>
        <w:rPr>
          <w:rStyle w:val="CommentReference"/>
        </w:rPr>
        <w:annotationRef/>
      </w:r>
      <w:r>
        <w:t>Justify why y ou’re only showing a table for one of the thresholds—see my suggestion in my comment attached to the figure caption. This is important to justify otherwise it seems very suspicious to only show one.</w:t>
      </w:r>
    </w:p>
  </w:comment>
  <w:comment w:id="664" w:author="Ben Livneh" w:date="2020-11-15T18:55:00Z" w:initials="BL">
    <w:p w14:paraId="774F27DC" w14:textId="419BB3B9" w:rsidR="00D20DCA" w:rsidRDefault="00D20DCA">
      <w:pPr>
        <w:pStyle w:val="CommentText"/>
      </w:pPr>
      <w:r>
        <w:rPr>
          <w:rStyle w:val="CommentReference"/>
        </w:rPr>
        <w:annotationRef/>
      </w:r>
      <w:r>
        <w:t>Elsa, you make this leap here that all of the sudden the intensity-duration threshold is a ‘model’? Need to be more explicit in defining it this way</w:t>
      </w:r>
    </w:p>
  </w:comment>
  <w:comment w:id="675" w:author="Ben Livneh" w:date="2020-11-15T18:58:00Z" w:initials="BL">
    <w:p w14:paraId="1571883F" w14:textId="1A622380" w:rsidR="00751670" w:rsidRDefault="00751670">
      <w:pPr>
        <w:pStyle w:val="CommentText"/>
      </w:pPr>
      <w:r>
        <w:rPr>
          <w:rStyle w:val="CommentReference"/>
        </w:rPr>
        <w:annotationRef/>
      </w:r>
      <w:r>
        <w:t>Confusing—what are you referring to here? Are you referring to false-alarms? Be more explicit</w:t>
      </w:r>
    </w:p>
  </w:comment>
  <w:comment w:id="676" w:author="Ben Livneh" w:date="2020-11-15T19:03:00Z" w:initials="BL">
    <w:p w14:paraId="62907494" w14:textId="50BC9FDD" w:rsidR="00223106" w:rsidRDefault="00223106">
      <w:pPr>
        <w:pStyle w:val="CommentText"/>
      </w:pPr>
      <w:r>
        <w:rPr>
          <w:rStyle w:val="CommentReference"/>
        </w:rPr>
        <w:annotationRef/>
      </w:r>
      <w:r>
        <w:t xml:space="preserve">what do you mean? That requiring a 24h gap between rain would need to be changed? This is interesting, so definitely keep it, but need to clarify what you mean. Also, would it be possible for you to run a test on changing the storm delineation algorithm to quickly test whether it would help wit hthis? </w:t>
      </w:r>
    </w:p>
  </w:comment>
  <w:comment w:id="680" w:author="Ben Livneh" w:date="2020-11-15T18:59:00Z" w:initials="BL">
    <w:p w14:paraId="4F80DDC0" w14:textId="77777777" w:rsidR="00751670" w:rsidRDefault="00751670">
      <w:pPr>
        <w:pStyle w:val="CommentText"/>
      </w:pPr>
      <w:r>
        <w:rPr>
          <w:rStyle w:val="CommentReference"/>
        </w:rPr>
        <w:annotationRef/>
      </w:r>
      <w:r>
        <w:t>Fix this figure, just like Figure 4, move the caption, label each panel, add a caption title</w:t>
      </w:r>
      <w:r w:rsidR="00850E45">
        <w:t>.</w:t>
      </w:r>
    </w:p>
    <w:p w14:paraId="0840E95F" w14:textId="1EAC30DE" w:rsidR="00850E45" w:rsidRDefault="00850E45">
      <w:pPr>
        <w:pStyle w:val="CommentText"/>
      </w:pPr>
      <w:r>
        <w:t>Also important, need another dot in the legend for the lighter blue circles that denote “all storm events” and specify is this all storms in the preceding 30 days or whatever time period this is.</w:t>
      </w:r>
    </w:p>
  </w:comment>
  <w:comment w:id="683" w:author="Ben Livneh" w:date="2020-11-15T19:05:00Z" w:initials="BL">
    <w:p w14:paraId="43629290" w14:textId="1AC7C431" w:rsidR="00656B9D" w:rsidRDefault="00656B9D">
      <w:pPr>
        <w:pStyle w:val="CommentText"/>
      </w:pPr>
      <w:r>
        <w:rPr>
          <w:rStyle w:val="CommentReference"/>
        </w:rPr>
        <w:annotationRef/>
      </w:r>
      <w:r>
        <w:t>Why only Guzzetti? This needs to be justified in the text.</w:t>
      </w:r>
      <w:r w:rsidR="00617F83">
        <w:t>, otherwise this seems odd only to show one.</w:t>
      </w:r>
      <w:r>
        <w:t xml:space="preserve"> For example</w:t>
      </w:r>
      <w:r w:rsidR="00617F83">
        <w:t xml:space="preserve"> you could state that we are only showing guzetti here because it’s relevant to the largest number of sites, but (importantly) a table for the other thresholds is included in the appendix. </w:t>
      </w:r>
    </w:p>
  </w:comment>
  <w:comment w:id="682" w:author="Ben Livneh" w:date="2020-11-15T19:04:00Z" w:initials="BL">
    <w:p w14:paraId="5382EBCE" w14:textId="00084EC9" w:rsidR="00223106" w:rsidRDefault="00223106">
      <w:pPr>
        <w:pStyle w:val="CommentText"/>
      </w:pPr>
      <w:r>
        <w:rPr>
          <w:rStyle w:val="CommentReference"/>
        </w:rPr>
        <w:annotationRef/>
      </w:r>
      <w:r>
        <w:t>Elsa—there are way too many sig figs on the hit and false alarm ratio. I suggest reducing to 3 decimal places or alternatively converting these to a percentage value with one decimal point</w:t>
      </w:r>
    </w:p>
  </w:comment>
  <w:comment w:id="684" w:author="Ben Livneh" w:date="2020-11-15T19:05:00Z" w:initials="BL">
    <w:p w14:paraId="31E3D3DE" w14:textId="31CCFFB1" w:rsidR="00656B9D" w:rsidRDefault="00656B9D">
      <w:pPr>
        <w:pStyle w:val="CommentText"/>
      </w:pPr>
      <w:r>
        <w:rPr>
          <w:rStyle w:val="CommentReference"/>
        </w:rPr>
        <w:annotationRef/>
      </w:r>
      <w:r>
        <w:t>Use consistent terminology</w:t>
      </w:r>
    </w:p>
  </w:comment>
  <w:comment w:id="686" w:author="Ben Livneh" w:date="2020-11-15T19:07:00Z" w:initials="BL">
    <w:p w14:paraId="57007D72" w14:textId="6BDFFEFA" w:rsidR="00C111FD" w:rsidRDefault="00C111FD">
      <w:pPr>
        <w:pStyle w:val="CommentText"/>
      </w:pPr>
      <w:r>
        <w:rPr>
          <w:rStyle w:val="CommentReference"/>
        </w:rPr>
        <w:annotationRef/>
      </w:r>
      <w:r>
        <w:t>Maybe exclude this for now</w:t>
      </w:r>
    </w:p>
  </w:comment>
  <w:comment w:id="709" w:author="Ben Livneh" w:date="2020-11-15T19:16:00Z" w:initials="BL">
    <w:p w14:paraId="02A66618" w14:textId="2E8D052F" w:rsidR="001739A4" w:rsidRDefault="001739A4">
      <w:pPr>
        <w:pStyle w:val="CommentText"/>
      </w:pPr>
      <w:r>
        <w:rPr>
          <w:rStyle w:val="CommentReference"/>
        </w:rPr>
        <w:annotationRef/>
      </w:r>
      <w:r>
        <w:t xml:space="preserve">You had this backwards before—it’s not the threholds that we’re evaluating here, but instead it’s the precipitation products that we’re testing ‘relative’ to the I-D thresholds. </w:t>
      </w:r>
    </w:p>
  </w:comment>
  <w:comment w:id="725" w:author="Ben Livneh" w:date="2020-11-15T19:19:00Z" w:initials="BL">
    <w:p w14:paraId="070AC305" w14:textId="6D286DB7" w:rsidR="00775B80" w:rsidRDefault="00775B80">
      <w:pPr>
        <w:pStyle w:val="CommentText"/>
      </w:pPr>
      <w:r>
        <w:rPr>
          <w:rStyle w:val="CommentReference"/>
        </w:rPr>
        <w:annotationRef/>
      </w:r>
      <w:r>
        <w:t>Reword to make sure this is clear</w:t>
      </w:r>
    </w:p>
  </w:comment>
  <w:comment w:id="736" w:author="Ben Livneh" w:date="2020-11-15T19:20:00Z" w:initials="BL">
    <w:p w14:paraId="140ACBE2" w14:textId="183DE201" w:rsidR="00D13336" w:rsidRDefault="00D13336">
      <w:pPr>
        <w:pStyle w:val="CommentText"/>
      </w:pPr>
      <w:r>
        <w:rPr>
          <w:rStyle w:val="CommentReference"/>
        </w:rPr>
        <w:annotationRef/>
      </w:r>
      <w:r>
        <w:t>Define this more explicitly</w:t>
      </w:r>
    </w:p>
  </w:comment>
  <w:comment w:id="742" w:author="Ben Livneh" w:date="2020-11-15T19:22:00Z" w:initials="BL">
    <w:p w14:paraId="0163D40B" w14:textId="2CEBF3EE" w:rsidR="00A412FC" w:rsidRDefault="00A412FC">
      <w:pPr>
        <w:pStyle w:val="CommentText"/>
      </w:pPr>
      <w:r>
        <w:rPr>
          <w:rStyle w:val="CommentReference"/>
        </w:rPr>
        <w:annotationRef/>
      </w:r>
      <w:r>
        <w:t>But you didn’t look at resolution? I suggest deleting this part of the sentence if it doesn’t belong.</w:t>
      </w:r>
    </w:p>
  </w:comment>
  <w:comment w:id="748" w:author="Ben Livneh" w:date="2020-11-15T19:24:00Z" w:initials="BL">
    <w:p w14:paraId="1EC1AACD" w14:textId="265AE50B" w:rsidR="00A412FC" w:rsidRDefault="00A412FC">
      <w:pPr>
        <w:pStyle w:val="CommentText"/>
      </w:pPr>
      <w:r>
        <w:rPr>
          <w:rStyle w:val="CommentReference"/>
        </w:rPr>
        <w:annotationRef/>
      </w:r>
      <w:r>
        <w:t>Be more explicit—do you mean low-intensity storms?</w:t>
      </w:r>
    </w:p>
  </w:comment>
  <w:comment w:id="762" w:author="Ben Livneh" w:date="2020-11-15T19:25:00Z" w:initials="BL">
    <w:p w14:paraId="4FBAA68B" w14:textId="6256A510" w:rsidR="0015158D" w:rsidRDefault="0015158D">
      <w:pPr>
        <w:pStyle w:val="CommentText"/>
      </w:pPr>
      <w:r>
        <w:rPr>
          <w:rStyle w:val="CommentReference"/>
        </w:rPr>
        <w:annotationRef/>
      </w:r>
      <w:r>
        <w:t>terminology</w:t>
      </w:r>
    </w:p>
  </w:comment>
  <w:comment w:id="765" w:author="Ben Livneh" w:date="2020-11-15T19:26:00Z" w:initials="BL">
    <w:p w14:paraId="54D10968" w14:textId="3E616CD1" w:rsidR="0015158D" w:rsidRDefault="0015158D">
      <w:pPr>
        <w:pStyle w:val="CommentText"/>
      </w:pPr>
      <w:r>
        <w:rPr>
          <w:rStyle w:val="CommentReference"/>
        </w:rPr>
        <w:annotationRef/>
      </w:r>
      <w:r>
        <w:t>need to include a summary statistic here, e.g. XX mm vs YY mm or something like that. This is an interesting and worthwhile point that should stay in the paper but needs more support. It could even end up in the abstract</w:t>
      </w:r>
    </w:p>
  </w:comment>
  <w:comment w:id="823" w:author="Ben Livneh" w:date="2020-11-15T19:40:00Z" w:initials="BL">
    <w:p w14:paraId="512CD654" w14:textId="3D5027C3" w:rsidR="002A7717" w:rsidRDefault="002A7717">
      <w:pPr>
        <w:pStyle w:val="CommentText"/>
      </w:pPr>
      <w:r>
        <w:rPr>
          <w:rStyle w:val="CommentReference"/>
        </w:rPr>
        <w:annotationRef/>
      </w:r>
      <w:r>
        <w:t>reword and/or provide references. Not sure what you mean here actually.</w:t>
      </w:r>
    </w:p>
  </w:comment>
  <w:comment w:id="824" w:author="Ben Livneh" w:date="2020-11-15T19:40:00Z" w:initials="BL">
    <w:p w14:paraId="1FF232B9" w14:textId="1CB28D30" w:rsidR="002A7717" w:rsidRDefault="002A7717">
      <w:pPr>
        <w:pStyle w:val="CommentText"/>
      </w:pPr>
      <w:r>
        <w:rPr>
          <w:rStyle w:val="CommentReference"/>
        </w:rPr>
        <w:annotationRef/>
      </w:r>
      <w:r>
        <w:t>Use consistent terminology</w:t>
      </w:r>
    </w:p>
  </w:comment>
  <w:comment w:id="827" w:author="Ben Livneh" w:date="2020-11-15T19:42:00Z" w:initials="BL">
    <w:p w14:paraId="7BF09DBA" w14:textId="52558AF0" w:rsidR="00D57F23" w:rsidRDefault="00D57F23">
      <w:pPr>
        <w:pStyle w:val="CommentText"/>
      </w:pPr>
      <w:r>
        <w:rPr>
          <w:rStyle w:val="CommentReference"/>
        </w:rPr>
        <w:annotationRef/>
      </w:r>
      <w:r>
        <w:t>Elsa, good conclusions, but if you can a</w:t>
      </w:r>
      <w:r w:rsidR="001036DD">
        <w:rPr>
          <w:noProof/>
        </w:rPr>
        <w:t>dd more in terms or 'recommendations' or guidance that woudl be better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AD4166D" w15:done="0"/>
  <w15:commentEx w15:paraId="4C97D70D" w15:done="0"/>
  <w15:commentEx w15:paraId="29C56E72" w15:done="0"/>
  <w15:commentEx w15:paraId="22D9F5BE" w15:done="0"/>
  <w15:commentEx w15:paraId="774AA172" w15:done="0"/>
  <w15:commentEx w15:paraId="0CAFB808" w15:done="0"/>
  <w15:commentEx w15:paraId="66A54BAD" w15:done="0"/>
  <w15:commentEx w15:paraId="7DD69381" w15:done="0"/>
  <w15:commentEx w15:paraId="1F5A3467" w15:done="0"/>
  <w15:commentEx w15:paraId="568FFB3C" w15:done="0"/>
  <w15:commentEx w15:paraId="150C22F2" w15:done="0"/>
  <w15:commentEx w15:paraId="2D47281B" w15:done="0"/>
  <w15:commentEx w15:paraId="6BDD5E42" w15:done="0"/>
  <w15:commentEx w15:paraId="2386217D" w15:done="0"/>
  <w15:commentEx w15:paraId="7EEADBBB" w15:done="0"/>
  <w15:commentEx w15:paraId="3ADFBF9D" w15:done="0"/>
  <w15:commentEx w15:paraId="35CF5A59" w15:done="0"/>
  <w15:commentEx w15:paraId="45D17ED6" w15:done="0"/>
  <w15:commentEx w15:paraId="0BC916AD" w15:done="0"/>
  <w15:commentEx w15:paraId="30F5EBAF" w15:done="0"/>
  <w15:commentEx w15:paraId="137D3A4B" w15:done="0"/>
  <w15:commentEx w15:paraId="21911F22" w15:done="0"/>
  <w15:commentEx w15:paraId="33358F51" w15:done="0"/>
  <w15:commentEx w15:paraId="3D6A96AB" w15:done="0"/>
  <w15:commentEx w15:paraId="4A01E2A9" w15:done="0"/>
  <w15:commentEx w15:paraId="1BE86670" w15:done="0"/>
  <w15:commentEx w15:paraId="4F3F71C6" w15:done="0"/>
  <w15:commentEx w15:paraId="29E57628" w15:done="0"/>
  <w15:commentEx w15:paraId="79228D49" w15:done="0"/>
  <w15:commentEx w15:paraId="40B8DC43" w15:done="0"/>
  <w15:commentEx w15:paraId="69BC2ECD" w15:done="0"/>
  <w15:commentEx w15:paraId="54FA80BF" w15:done="0"/>
  <w15:commentEx w15:paraId="1B015164" w15:done="0"/>
  <w15:commentEx w15:paraId="6ED25D41" w15:done="0"/>
  <w15:commentEx w15:paraId="687E91BC" w15:done="0"/>
  <w15:commentEx w15:paraId="27318B60" w15:done="0"/>
  <w15:commentEx w15:paraId="0E81DBB3" w15:done="0"/>
  <w15:commentEx w15:paraId="5D058A84" w15:done="0"/>
  <w15:commentEx w15:paraId="70237AAF" w15:done="0"/>
  <w15:commentEx w15:paraId="22B5CC30" w15:done="0"/>
  <w15:commentEx w15:paraId="57E5E00F" w15:done="0"/>
  <w15:commentEx w15:paraId="7C2A1760" w15:done="0"/>
  <w15:commentEx w15:paraId="0F6FBF73" w15:done="0"/>
  <w15:commentEx w15:paraId="795A1F5E" w15:done="0"/>
  <w15:commentEx w15:paraId="2CBEFD62" w15:done="0"/>
  <w15:commentEx w15:paraId="3FB88565" w15:done="0"/>
  <w15:commentEx w15:paraId="5B8CB891" w15:done="0"/>
  <w15:commentEx w15:paraId="774F27DC" w15:done="0"/>
  <w15:commentEx w15:paraId="1571883F" w15:done="0"/>
  <w15:commentEx w15:paraId="62907494" w15:done="0"/>
  <w15:commentEx w15:paraId="0840E95F" w15:done="0"/>
  <w15:commentEx w15:paraId="43629290" w15:done="0"/>
  <w15:commentEx w15:paraId="5382EBCE" w15:done="0"/>
  <w15:commentEx w15:paraId="31E3D3DE" w15:done="0"/>
  <w15:commentEx w15:paraId="57007D72" w15:done="0"/>
  <w15:commentEx w15:paraId="02A66618" w15:done="0"/>
  <w15:commentEx w15:paraId="070AC305" w15:done="0"/>
  <w15:commentEx w15:paraId="140ACBE2" w15:done="0"/>
  <w15:commentEx w15:paraId="0163D40B" w15:done="0"/>
  <w15:commentEx w15:paraId="1EC1AACD" w15:done="0"/>
  <w15:commentEx w15:paraId="4FBAA68B" w15:done="0"/>
  <w15:commentEx w15:paraId="54D10968" w15:done="0"/>
  <w15:commentEx w15:paraId="512CD654" w15:done="0"/>
  <w15:commentEx w15:paraId="1FF232B9" w15:done="0"/>
  <w15:commentEx w15:paraId="7BF09DB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5BB639" w16cex:dateUtc="2020-11-15T21:14:00Z"/>
  <w16cex:commentExtensible w16cex:durableId="235BB20D" w16cex:dateUtc="2020-11-15T20:56:00Z"/>
  <w16cex:commentExtensible w16cex:durableId="235BB232" w16cex:dateUtc="2020-11-15T20:57:00Z"/>
  <w16cex:commentExtensible w16cex:durableId="235BB287" w16cex:dateUtc="2020-11-15T20:58:00Z"/>
  <w16cex:commentExtensible w16cex:durableId="235BB484" w16cex:dateUtc="2020-11-15T21:07:00Z"/>
  <w16cex:commentExtensible w16cex:durableId="235BB2E0" w16cex:dateUtc="2020-11-15T21:00:00Z"/>
  <w16cex:commentExtensible w16cex:durableId="235BB876" w16cex:dateUtc="2020-11-15T21:23:00Z"/>
  <w16cex:commentExtensible w16cex:durableId="235BF275" w16cex:dateUtc="2020-11-16T01:31:00Z"/>
  <w16cex:commentExtensible w16cex:durableId="235BB318" w16cex:dateUtc="2020-11-15T21:00:00Z"/>
  <w16cex:commentExtensible w16cex:durableId="235BB940" w16cex:dateUtc="2020-11-15T21:27:00Z"/>
  <w16cex:commentExtensible w16cex:durableId="235BBA76" w16cex:dateUtc="2020-11-15T21:32:00Z"/>
  <w16cex:commentExtensible w16cex:durableId="235BBAF2" w16cex:dateUtc="2020-11-15T21:34:00Z"/>
  <w16cex:commentExtensible w16cex:durableId="235BBB2C" w16cex:dateUtc="2020-11-15T21:35:00Z"/>
  <w16cex:commentExtensible w16cex:durableId="235BBB61" w16cex:dateUtc="2020-11-15T21:36:00Z"/>
  <w16cex:commentExtensible w16cex:durableId="235BBB4B" w16cex:dateUtc="2020-11-15T21:35:00Z"/>
  <w16cex:commentExtensible w16cex:durableId="235BF064" w16cex:dateUtc="2020-11-16T01:22:00Z"/>
  <w16cex:commentExtensible w16cex:durableId="235BBC2D" w16cex:dateUtc="2020-11-15T21:39:00Z"/>
  <w16cex:commentExtensible w16cex:durableId="235BBDF6" w16cex:dateUtc="2020-11-15T21:47:00Z"/>
  <w16cex:commentExtensible w16cex:durableId="235BBE54" w16cex:dateUtc="2020-11-15T21:48:00Z"/>
  <w16cex:commentExtensible w16cex:durableId="235BBFB8" w16cex:dateUtc="2020-11-15T21:54:00Z"/>
  <w16cex:commentExtensible w16cex:durableId="235BBED7" w16cex:dateUtc="2020-11-15T21:51:00Z"/>
  <w16cex:commentExtensible w16cex:durableId="235BBF4A" w16cex:dateUtc="2020-11-15T21:52:00Z"/>
  <w16cex:commentExtensible w16cex:durableId="235BBF58" w16cex:dateUtc="2020-11-15T21:53:00Z"/>
  <w16cex:commentExtensible w16cex:durableId="235BBF6F" w16cex:dateUtc="2020-11-15T21:53:00Z"/>
  <w16cex:commentExtensible w16cex:durableId="235BF304" w16cex:dateUtc="2020-11-16T01:33:00Z"/>
  <w16cex:commentExtensible w16cex:durableId="235BC0D3" w16cex:dateUtc="2020-11-15T21:59:00Z"/>
  <w16cex:commentExtensible w16cex:durableId="235BC11E" w16cex:dateUtc="2020-11-15T22:00:00Z"/>
  <w16cex:commentExtensible w16cex:durableId="235BC154" w16cex:dateUtc="2020-11-15T22:01:00Z"/>
  <w16cex:commentExtensible w16cex:durableId="235BC19A" w16cex:dateUtc="2020-11-15T22:02:00Z"/>
  <w16cex:commentExtensible w16cex:durableId="235BC1DC" w16cex:dateUtc="2020-11-15T22:03:00Z"/>
  <w16cex:commentExtensible w16cex:durableId="235BC263" w16cex:dateUtc="2020-11-15T22:06:00Z"/>
  <w16cex:commentExtensible w16cex:durableId="235BC3DF" w16cex:dateUtc="2020-11-15T22:12:00Z"/>
  <w16cex:commentExtensible w16cex:durableId="235BC425" w16cex:dateUtc="2020-11-15T22:13:00Z"/>
  <w16cex:commentExtensible w16cex:durableId="235BC47F" w16cex:dateUtc="2020-11-15T22:15:00Z"/>
  <w16cex:commentExtensible w16cex:durableId="235BC4B3" w16cex:dateUtc="2020-11-15T22:16:00Z"/>
  <w16cex:commentExtensible w16cex:durableId="235BC4A5" w16cex:dateUtc="2020-11-15T22:15:00Z"/>
  <w16cex:commentExtensible w16cex:durableId="235BC302" w16cex:dateUtc="2020-11-15T22:08:00Z"/>
  <w16cex:commentExtensible w16cex:durableId="235BC2B5" w16cex:dateUtc="2020-11-15T22:07:00Z"/>
  <w16cex:commentExtensible w16cex:durableId="235BF153" w16cex:dateUtc="2020-11-16T01:26:00Z"/>
  <w16cex:commentExtensible w16cex:durableId="235BF2D0" w16cex:dateUtc="2020-11-16T01:32:00Z"/>
  <w16cex:commentExtensible w16cex:durableId="235BF216" w16cex:dateUtc="2020-11-16T01:29:00Z"/>
  <w16cex:commentExtensible w16cex:durableId="235BF3B1" w16cex:dateUtc="2020-11-16T01:36:00Z"/>
  <w16cex:commentExtensible w16cex:durableId="235BF451" w16cex:dateUtc="2020-11-16T01:39:00Z"/>
  <w16cex:commentExtensible w16cex:durableId="235BF614" w16cex:dateUtc="2020-11-16T01:46:00Z"/>
  <w16cex:commentExtensible w16cex:durableId="235BF716" w16cex:dateUtc="2020-11-16T01:51:00Z"/>
  <w16cex:commentExtensible w16cex:durableId="235BF745" w16cex:dateUtc="2020-11-16T01:51:00Z"/>
  <w16cex:commentExtensible w16cex:durableId="235BFAD6" w16cex:dateUtc="2020-11-16T02:07:00Z"/>
  <w16cex:commentExtensible w16cex:durableId="235BF817" w16cex:dateUtc="2020-11-16T01:55:00Z"/>
  <w16cex:commentExtensible w16cex:durableId="235BF8E9" w16cex:dateUtc="2020-11-16T01:58:00Z"/>
  <w16cex:commentExtensible w16cex:durableId="235BF9E7" w16cex:dateUtc="2020-11-16T02:03:00Z"/>
  <w16cex:commentExtensible w16cex:durableId="235BF912" w16cex:dateUtc="2020-11-16T01:59:00Z"/>
  <w16cex:commentExtensible w16cex:durableId="235BFA88" w16cex:dateUtc="2020-11-16T02:05:00Z"/>
  <w16cex:commentExtensible w16cex:durableId="235BFA41" w16cex:dateUtc="2020-11-16T02:04:00Z"/>
  <w16cex:commentExtensible w16cex:durableId="235BFA77" w16cex:dateUtc="2020-11-16T02:05:00Z"/>
  <w16cex:commentExtensible w16cex:durableId="235BFAFF" w16cex:dateUtc="2020-11-16T02:07:00Z"/>
  <w16cex:commentExtensible w16cex:durableId="235BFD17" w16cex:dateUtc="2020-11-16T02:16:00Z"/>
  <w16cex:commentExtensible w16cex:durableId="235BFDA5" w16cex:dateUtc="2020-11-16T02:19:00Z"/>
  <w16cex:commentExtensible w16cex:durableId="235BFE0B" w16cex:dateUtc="2020-11-16T02:20:00Z"/>
  <w16cex:commentExtensible w16cex:durableId="235BFE89" w16cex:dateUtc="2020-11-16T02:22:00Z"/>
  <w16cex:commentExtensible w16cex:durableId="235BFED4" w16cex:dateUtc="2020-11-16T02:24:00Z"/>
  <w16cex:commentExtensible w16cex:durableId="235BFF3E" w16cex:dateUtc="2020-11-16T02:25:00Z"/>
  <w16cex:commentExtensible w16cex:durableId="235BFF51" w16cex:dateUtc="2020-11-16T02:26:00Z"/>
  <w16cex:commentExtensible w16cex:durableId="235C02A5" w16cex:dateUtc="2020-11-16T02:40:00Z"/>
  <w16cex:commentExtensible w16cex:durableId="235C02B9" w16cex:dateUtc="2020-11-16T02:40:00Z"/>
  <w16cex:commentExtensible w16cex:durableId="235C032E" w16cex:dateUtc="2020-11-16T02: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AD4166D" w16cid:durableId="235BB639"/>
  <w16cid:commentId w16cid:paraId="4C97D70D" w16cid:durableId="235BB20D"/>
  <w16cid:commentId w16cid:paraId="29C56E72" w16cid:durableId="235BB232"/>
  <w16cid:commentId w16cid:paraId="22D9F5BE" w16cid:durableId="235BB287"/>
  <w16cid:commentId w16cid:paraId="774AA172" w16cid:durableId="235BB484"/>
  <w16cid:commentId w16cid:paraId="0CAFB808" w16cid:durableId="235BB2E0"/>
  <w16cid:commentId w16cid:paraId="66A54BAD" w16cid:durableId="235BB876"/>
  <w16cid:commentId w16cid:paraId="7DD69381" w16cid:durableId="235BF275"/>
  <w16cid:commentId w16cid:paraId="1F5A3467" w16cid:durableId="235BB318"/>
  <w16cid:commentId w16cid:paraId="568FFB3C" w16cid:durableId="235BB940"/>
  <w16cid:commentId w16cid:paraId="150C22F2" w16cid:durableId="235BBA76"/>
  <w16cid:commentId w16cid:paraId="2D47281B" w16cid:durableId="235BBAF2"/>
  <w16cid:commentId w16cid:paraId="6BDD5E42" w16cid:durableId="235BBB2C"/>
  <w16cid:commentId w16cid:paraId="2386217D" w16cid:durableId="235BBB61"/>
  <w16cid:commentId w16cid:paraId="7EEADBBB" w16cid:durableId="235BBB4B"/>
  <w16cid:commentId w16cid:paraId="3ADFBF9D" w16cid:durableId="235BF064"/>
  <w16cid:commentId w16cid:paraId="35CF5A59" w16cid:durableId="235BBC2D"/>
  <w16cid:commentId w16cid:paraId="45D17ED6" w16cid:durableId="235BBDF6"/>
  <w16cid:commentId w16cid:paraId="0BC916AD" w16cid:durableId="235BBE54"/>
  <w16cid:commentId w16cid:paraId="30F5EBAF" w16cid:durableId="235BBFB8"/>
  <w16cid:commentId w16cid:paraId="137D3A4B" w16cid:durableId="235BBED7"/>
  <w16cid:commentId w16cid:paraId="21911F22" w16cid:durableId="235BBF4A"/>
  <w16cid:commentId w16cid:paraId="33358F51" w16cid:durableId="235BBF58"/>
  <w16cid:commentId w16cid:paraId="3D6A96AB" w16cid:durableId="235BBF6F"/>
  <w16cid:commentId w16cid:paraId="4A01E2A9" w16cid:durableId="235BF304"/>
  <w16cid:commentId w16cid:paraId="1BE86670" w16cid:durableId="235BC0D3"/>
  <w16cid:commentId w16cid:paraId="4F3F71C6" w16cid:durableId="235BC11E"/>
  <w16cid:commentId w16cid:paraId="29E57628" w16cid:durableId="235BC154"/>
  <w16cid:commentId w16cid:paraId="79228D49" w16cid:durableId="235BC19A"/>
  <w16cid:commentId w16cid:paraId="40B8DC43" w16cid:durableId="235BC1DC"/>
  <w16cid:commentId w16cid:paraId="69BC2ECD" w16cid:durableId="235BC263"/>
  <w16cid:commentId w16cid:paraId="54FA80BF" w16cid:durableId="235BC3DF"/>
  <w16cid:commentId w16cid:paraId="1B015164" w16cid:durableId="235BC425"/>
  <w16cid:commentId w16cid:paraId="6ED25D41" w16cid:durableId="235BC47F"/>
  <w16cid:commentId w16cid:paraId="687E91BC" w16cid:durableId="235BC4B3"/>
  <w16cid:commentId w16cid:paraId="27318B60" w16cid:durableId="235BC4A5"/>
  <w16cid:commentId w16cid:paraId="0E81DBB3" w16cid:durableId="235BC302"/>
  <w16cid:commentId w16cid:paraId="5D058A84" w16cid:durableId="235BC2B5"/>
  <w16cid:commentId w16cid:paraId="70237AAF" w16cid:durableId="235BF153"/>
  <w16cid:commentId w16cid:paraId="22B5CC30" w16cid:durableId="235BF2D0"/>
  <w16cid:commentId w16cid:paraId="57E5E00F" w16cid:durableId="235BF216"/>
  <w16cid:commentId w16cid:paraId="7C2A1760" w16cid:durableId="235BF3B1"/>
  <w16cid:commentId w16cid:paraId="0F6FBF73" w16cid:durableId="235BF451"/>
  <w16cid:commentId w16cid:paraId="795A1F5E" w16cid:durableId="235BF614"/>
  <w16cid:commentId w16cid:paraId="2CBEFD62" w16cid:durableId="235BF716"/>
  <w16cid:commentId w16cid:paraId="3FB88565" w16cid:durableId="235BF745"/>
  <w16cid:commentId w16cid:paraId="5B8CB891" w16cid:durableId="235BFAD6"/>
  <w16cid:commentId w16cid:paraId="774F27DC" w16cid:durableId="235BF817"/>
  <w16cid:commentId w16cid:paraId="1571883F" w16cid:durableId="235BF8E9"/>
  <w16cid:commentId w16cid:paraId="62907494" w16cid:durableId="235BF9E7"/>
  <w16cid:commentId w16cid:paraId="0840E95F" w16cid:durableId="235BF912"/>
  <w16cid:commentId w16cid:paraId="43629290" w16cid:durableId="235BFA88"/>
  <w16cid:commentId w16cid:paraId="5382EBCE" w16cid:durableId="235BFA41"/>
  <w16cid:commentId w16cid:paraId="31E3D3DE" w16cid:durableId="235BFA77"/>
  <w16cid:commentId w16cid:paraId="57007D72" w16cid:durableId="235BFAFF"/>
  <w16cid:commentId w16cid:paraId="02A66618" w16cid:durableId="235BFD17"/>
  <w16cid:commentId w16cid:paraId="070AC305" w16cid:durableId="235BFDA5"/>
  <w16cid:commentId w16cid:paraId="140ACBE2" w16cid:durableId="235BFE0B"/>
  <w16cid:commentId w16cid:paraId="0163D40B" w16cid:durableId="235BFE89"/>
  <w16cid:commentId w16cid:paraId="1EC1AACD" w16cid:durableId="235BFED4"/>
  <w16cid:commentId w16cid:paraId="4FBAA68B" w16cid:durableId="235BFF3E"/>
  <w16cid:commentId w16cid:paraId="54D10968" w16cid:durableId="235BFF51"/>
  <w16cid:commentId w16cid:paraId="512CD654" w16cid:durableId="235C02A5"/>
  <w16cid:commentId w16cid:paraId="1FF232B9" w16cid:durableId="235C02B9"/>
  <w16cid:commentId w16cid:paraId="7BF09DBA" w16cid:durableId="235C032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7786ED" w14:textId="77777777" w:rsidR="0022721A" w:rsidRDefault="0022721A">
      <w:pPr>
        <w:spacing w:after="0"/>
      </w:pPr>
      <w:r>
        <w:separator/>
      </w:r>
    </w:p>
  </w:endnote>
  <w:endnote w:type="continuationSeparator" w:id="0">
    <w:p w14:paraId="6FB98885" w14:textId="77777777" w:rsidR="0022721A" w:rsidRDefault="0022721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1692A7" w14:textId="77777777" w:rsidR="0022721A" w:rsidRDefault="0022721A">
      <w:r>
        <w:separator/>
      </w:r>
    </w:p>
  </w:footnote>
  <w:footnote w:type="continuationSeparator" w:id="0">
    <w:p w14:paraId="5DB487CD" w14:textId="77777777" w:rsidR="0022721A" w:rsidRDefault="0022721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6B0E8BA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E4A66B9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65DB47AD"/>
    <w:multiLevelType w:val="hybridMultilevel"/>
    <w:tmpl w:val="01742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0"/>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en Livneh">
    <w15:presenceInfo w15:providerId="AD" w15:userId="S::beli1098@colorado.edu::a2822b3e-7811-429d-94be-d286255e4b3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B4507"/>
    <w:rsid w:val="000F218D"/>
    <w:rsid w:val="001036DD"/>
    <w:rsid w:val="001102FE"/>
    <w:rsid w:val="0013289B"/>
    <w:rsid w:val="00145D11"/>
    <w:rsid w:val="0015158D"/>
    <w:rsid w:val="0015709C"/>
    <w:rsid w:val="00161E21"/>
    <w:rsid w:val="001739A4"/>
    <w:rsid w:val="001A7688"/>
    <w:rsid w:val="001D0CBA"/>
    <w:rsid w:val="00223106"/>
    <w:rsid w:val="002258F2"/>
    <w:rsid w:val="0022721A"/>
    <w:rsid w:val="00232F71"/>
    <w:rsid w:val="00234722"/>
    <w:rsid w:val="00270EF3"/>
    <w:rsid w:val="002A7717"/>
    <w:rsid w:val="002E4F85"/>
    <w:rsid w:val="002E608E"/>
    <w:rsid w:val="002E6218"/>
    <w:rsid w:val="00310B31"/>
    <w:rsid w:val="003951AD"/>
    <w:rsid w:val="003A0EA3"/>
    <w:rsid w:val="003F6F8E"/>
    <w:rsid w:val="00400BA7"/>
    <w:rsid w:val="004578B5"/>
    <w:rsid w:val="00473042"/>
    <w:rsid w:val="00475ECD"/>
    <w:rsid w:val="00480632"/>
    <w:rsid w:val="004962E1"/>
    <w:rsid w:val="004A045F"/>
    <w:rsid w:val="004E29B3"/>
    <w:rsid w:val="00590D07"/>
    <w:rsid w:val="00617F83"/>
    <w:rsid w:val="006434CB"/>
    <w:rsid w:val="006463B6"/>
    <w:rsid w:val="006471AE"/>
    <w:rsid w:val="00653762"/>
    <w:rsid w:val="00656569"/>
    <w:rsid w:val="00656B9D"/>
    <w:rsid w:val="00662FE7"/>
    <w:rsid w:val="006776F0"/>
    <w:rsid w:val="00683EAE"/>
    <w:rsid w:val="007204EA"/>
    <w:rsid w:val="00751670"/>
    <w:rsid w:val="00775B80"/>
    <w:rsid w:val="00784D58"/>
    <w:rsid w:val="00784D9B"/>
    <w:rsid w:val="007A36CD"/>
    <w:rsid w:val="007C3111"/>
    <w:rsid w:val="007D21CA"/>
    <w:rsid w:val="0083550C"/>
    <w:rsid w:val="00850E45"/>
    <w:rsid w:val="00891BFE"/>
    <w:rsid w:val="008A72FE"/>
    <w:rsid w:val="008D6863"/>
    <w:rsid w:val="00935510"/>
    <w:rsid w:val="00961461"/>
    <w:rsid w:val="00980AE2"/>
    <w:rsid w:val="009D18CE"/>
    <w:rsid w:val="00A412FC"/>
    <w:rsid w:val="00A42BF4"/>
    <w:rsid w:val="00A8412C"/>
    <w:rsid w:val="00AB6C5A"/>
    <w:rsid w:val="00AE4313"/>
    <w:rsid w:val="00B3415A"/>
    <w:rsid w:val="00B74377"/>
    <w:rsid w:val="00B86B75"/>
    <w:rsid w:val="00BC48D5"/>
    <w:rsid w:val="00C111FD"/>
    <w:rsid w:val="00C14E43"/>
    <w:rsid w:val="00C164D0"/>
    <w:rsid w:val="00C36279"/>
    <w:rsid w:val="00C8682D"/>
    <w:rsid w:val="00CC30D5"/>
    <w:rsid w:val="00CD6E54"/>
    <w:rsid w:val="00CE62E4"/>
    <w:rsid w:val="00D13336"/>
    <w:rsid w:val="00D20DCA"/>
    <w:rsid w:val="00D55CB7"/>
    <w:rsid w:val="00D57F23"/>
    <w:rsid w:val="00DD0F3C"/>
    <w:rsid w:val="00E315A3"/>
    <w:rsid w:val="00E46915"/>
    <w:rsid w:val="00E835C9"/>
    <w:rsid w:val="00EE2A00"/>
    <w:rsid w:val="00F72C9E"/>
    <w:rsid w:val="00F83427"/>
    <w:rsid w:val="00F86588"/>
    <w:rsid w:val="00FA0396"/>
    <w:rsid w:val="00FB785E"/>
    <w:rsid w:val="00FD3175"/>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65E415D"/>
  <w15:docId w15:val="{48B882B9-862B-604F-86B3-F445749F2F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onText">
    <w:name w:val="Balloon Text"/>
    <w:basedOn w:val="Normal"/>
    <w:link w:val="BalloonTextChar"/>
    <w:semiHidden/>
    <w:unhideWhenUsed/>
    <w:rsid w:val="00AE4313"/>
    <w:pPr>
      <w:spacing w:after="0"/>
    </w:pPr>
    <w:rPr>
      <w:rFonts w:ascii="Times New Roman" w:hAnsi="Times New Roman"/>
      <w:sz w:val="18"/>
      <w:szCs w:val="18"/>
    </w:rPr>
  </w:style>
  <w:style w:type="character" w:customStyle="1" w:styleId="BalloonTextChar">
    <w:name w:val="Balloon Text Char"/>
    <w:basedOn w:val="DefaultParagraphFont"/>
    <w:link w:val="BalloonText"/>
    <w:semiHidden/>
    <w:rsid w:val="00AE4313"/>
    <w:rPr>
      <w:rFonts w:ascii="Times New Roman" w:hAnsi="Times New Roman"/>
      <w:sz w:val="18"/>
      <w:szCs w:val="18"/>
    </w:rPr>
  </w:style>
  <w:style w:type="character" w:styleId="CommentReference">
    <w:name w:val="annotation reference"/>
    <w:basedOn w:val="DefaultParagraphFont"/>
    <w:semiHidden/>
    <w:unhideWhenUsed/>
    <w:rsid w:val="00D55CB7"/>
    <w:rPr>
      <w:sz w:val="16"/>
      <w:szCs w:val="16"/>
    </w:rPr>
  </w:style>
  <w:style w:type="paragraph" w:styleId="CommentText">
    <w:name w:val="annotation text"/>
    <w:basedOn w:val="Normal"/>
    <w:link w:val="CommentTextChar"/>
    <w:semiHidden/>
    <w:unhideWhenUsed/>
    <w:rsid w:val="00D55CB7"/>
    <w:rPr>
      <w:sz w:val="20"/>
      <w:szCs w:val="20"/>
    </w:rPr>
  </w:style>
  <w:style w:type="character" w:customStyle="1" w:styleId="CommentTextChar">
    <w:name w:val="Comment Text Char"/>
    <w:basedOn w:val="DefaultParagraphFont"/>
    <w:link w:val="CommentText"/>
    <w:semiHidden/>
    <w:rsid w:val="00D55CB7"/>
    <w:rPr>
      <w:sz w:val="20"/>
      <w:szCs w:val="20"/>
    </w:rPr>
  </w:style>
  <w:style w:type="paragraph" w:styleId="CommentSubject">
    <w:name w:val="annotation subject"/>
    <w:basedOn w:val="CommentText"/>
    <w:next w:val="CommentText"/>
    <w:link w:val="CommentSubjectChar"/>
    <w:semiHidden/>
    <w:unhideWhenUsed/>
    <w:rsid w:val="00D55CB7"/>
    <w:rPr>
      <w:b/>
      <w:bCs/>
    </w:rPr>
  </w:style>
  <w:style w:type="character" w:customStyle="1" w:styleId="CommentSubjectChar">
    <w:name w:val="Comment Subject Char"/>
    <w:basedOn w:val="CommentTextChar"/>
    <w:link w:val="CommentSubject"/>
    <w:semiHidden/>
    <w:rsid w:val="00D55CB7"/>
    <w:rPr>
      <w:b/>
      <w:bCs/>
      <w:sz w:val="20"/>
      <w:szCs w:val="20"/>
    </w:rPr>
  </w:style>
  <w:style w:type="paragraph" w:styleId="Revision">
    <w:name w:val="Revision"/>
    <w:hidden/>
    <w:semiHidden/>
    <w:rsid w:val="00FD317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764093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doi.org/10.1175/1525-7541(2003)004%3C1147:TVGPCP%3E2.0.CO;2" TargetMode="External"/><Relationship Id="rId26" Type="http://schemas.openxmlformats.org/officeDocument/2006/relationships/hyperlink" Target="https://doi.org/10.1175/JTECH-D-13-00169.1" TargetMode="External"/><Relationship Id="rId39" Type="http://schemas.openxmlformats.org/officeDocument/2006/relationships/hyperlink" Target="https://doi.org/10.4028/www.scientific.net/AMM.818.254" TargetMode="External"/><Relationship Id="rId21" Type="http://schemas.openxmlformats.org/officeDocument/2006/relationships/hyperlink" Target="https://doi.org/10.1080/04353676.1980.11879996" TargetMode="External"/><Relationship Id="rId34" Type="http://schemas.openxmlformats.org/officeDocument/2006/relationships/hyperlink" Target="https://doi.org/10.1175/BAMS-D-14-00283.1" TargetMode="External"/><Relationship Id="rId42" Type="http://schemas.openxmlformats.org/officeDocument/2006/relationships/hyperlink" Target="https://doi.org/10.1016/j.cageo.2013.10.009" TargetMode="External"/><Relationship Id="rId47" Type="http://schemas.openxmlformats.org/officeDocument/2006/relationships/hyperlink" Target="https://doi.org/10.1029/2011JD016048" TargetMode="External"/><Relationship Id="rId50" Type="http://schemas.microsoft.com/office/2011/relationships/people" Target="people.xml"/><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hyperlink" Target="https://doi.org/10.1007/s00703-007-0262-7" TargetMode="External"/><Relationship Id="rId11" Type="http://schemas.openxmlformats.org/officeDocument/2006/relationships/image" Target="media/image2.png"/><Relationship Id="rId24" Type="http://schemas.openxmlformats.org/officeDocument/2006/relationships/hyperlink" Target="https://doi.org/10.1029/2002JD003118" TargetMode="External"/><Relationship Id="rId32" Type="http://schemas.openxmlformats.org/officeDocument/2006/relationships/hyperlink" Target="https://doi.org/10.1007/978-3-030-24568-9_19" TargetMode="External"/><Relationship Id="rId37" Type="http://schemas.openxmlformats.org/officeDocument/2006/relationships/hyperlink" Target="https://doi.org/10.1002/2017EF000715" TargetMode="External"/><Relationship Id="rId40" Type="http://schemas.openxmlformats.org/officeDocument/2006/relationships/hyperlink" Target="https://doi.org/10.1029/2017WR022421" TargetMode="External"/><Relationship Id="rId45" Type="http://schemas.openxmlformats.org/officeDocument/2006/relationships/hyperlink" Target="https://doi.org/10.1002/joc.2208"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doi.org/10.1144/qjegh.35.1.61" TargetMode="External"/><Relationship Id="rId28" Type="http://schemas.openxmlformats.org/officeDocument/2006/relationships/hyperlink" Target="https://doi.org/10.1007/s10346-007-0112-1" TargetMode="External"/><Relationship Id="rId36" Type="http://schemas.openxmlformats.org/officeDocument/2006/relationships/hyperlink" Target="https://doi.org/10.1007/s12665-011-0990-3" TargetMode="External"/><Relationship Id="rId49"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hyperlink" Target="https://doi.org/10.1109/TGRS.2011.2162737" TargetMode="External"/><Relationship Id="rId31" Type="http://schemas.openxmlformats.org/officeDocument/2006/relationships/hyperlink" Target="https://doi.org/10.1175/BAMS-D-13-00164.1" TargetMode="External"/><Relationship Id="rId44" Type="http://schemas.openxmlformats.org/officeDocument/2006/relationships/hyperlink" Target="https://doi.org/10.1016/j.atmosres.2011.10.021" TargetMode="External"/><Relationship Id="rId52" Type="http://schemas.microsoft.com/office/2018/08/relationships/commentsExtensible" Target="commentsExtensible.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5.png"/><Relationship Id="rId22" Type="http://schemas.openxmlformats.org/officeDocument/2006/relationships/hyperlink" Target="https://doi.org/10.1175/2008BAMS2177.1" TargetMode="External"/><Relationship Id="rId27" Type="http://schemas.openxmlformats.org/officeDocument/2006/relationships/hyperlink" Target="https://doi.org/10.1007/978-1-4020-5835-6_27" TargetMode="External"/><Relationship Id="rId30" Type="http://schemas.openxmlformats.org/officeDocument/2006/relationships/hyperlink" Target="https://doi.org/10.1007/s00477-010-0416-x" TargetMode="External"/><Relationship Id="rId35" Type="http://schemas.openxmlformats.org/officeDocument/2006/relationships/hyperlink" Target="https://doi.org/10.1007/s11069-009-9401-4" TargetMode="External"/><Relationship Id="rId43" Type="http://schemas.openxmlformats.org/officeDocument/2006/relationships/hyperlink" Target="https://doi.org/10.1002/2017RG000574" TargetMode="External"/><Relationship Id="rId48" Type="http://schemas.openxmlformats.org/officeDocument/2006/relationships/hyperlink" Target="https://doi.org/10.1175/BAMS-D-14-00174.1" TargetMode="External"/><Relationship Id="rId8" Type="http://schemas.microsoft.com/office/2011/relationships/commentsExtended" Target="commentsExtended.xml"/><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doi.org/10.5194/adgeo-25-11-2010" TargetMode="External"/><Relationship Id="rId33" Type="http://schemas.openxmlformats.org/officeDocument/2006/relationships/hyperlink" Target="https://doi.org/10.1175/JHM560.1" TargetMode="External"/><Relationship Id="rId38" Type="http://schemas.openxmlformats.org/officeDocument/2006/relationships/hyperlink" Target="https://doi.org/10.1007/s10584-014-1100-9" TargetMode="External"/><Relationship Id="rId46" Type="http://schemas.openxmlformats.org/officeDocument/2006/relationships/hyperlink" Target="https://doi.org/10.1175/JAMC-D-13-0248.1" TargetMode="External"/><Relationship Id="rId20" Type="http://schemas.openxmlformats.org/officeDocument/2006/relationships/hyperlink" Target="https://doi.org/10.1256/qj.02.49" TargetMode="External"/><Relationship Id="rId41" Type="http://schemas.openxmlformats.org/officeDocument/2006/relationships/hyperlink" Target="https://doi.org/10.3390/cli5040090"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21</Pages>
  <Words>8073</Words>
  <Characters>46022</Characters>
  <Application>Microsoft Office Word</Application>
  <DocSecurity>0</DocSecurity>
  <Lines>383</Lines>
  <Paragraphs>107</Paragraphs>
  <ScaleCrop>false</ScaleCrop>
  <HeadingPairs>
    <vt:vector size="2" baseType="variant">
      <vt:variant>
        <vt:lpstr>Title</vt:lpstr>
      </vt:variant>
      <vt:variant>
        <vt:i4>1</vt:i4>
      </vt:variant>
    </vt:vector>
  </HeadingPairs>
  <TitlesOfParts>
    <vt:vector size="1" baseType="lpstr">
      <vt:lpstr>A multi-sensor evaluation of precipitation uncertainty for landslide-triggering storm events</vt:lpstr>
    </vt:vector>
  </TitlesOfParts>
  <Company/>
  <LinksUpToDate>false</LinksUpToDate>
  <CharactersWithSpaces>53988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multi-sensor evaluation of precipitation uncertainty for landslide-triggering storm events</dc:title>
  <dc:creator>Elsa Culler; Andrew Badger; Toby Minear; Kristy Tiampo; Ben Livneh</dc:creator>
  <cp:keywords/>
  <cp:lastModifiedBy>Elsa Star Culler</cp:lastModifiedBy>
  <cp:revision>2</cp:revision>
  <dcterms:created xsi:type="dcterms:W3CDTF">2020-11-16T18:11:00Z</dcterms:created>
  <dcterms:modified xsi:type="dcterms:W3CDTF">2020-11-16T18:11:00Z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Extreme precipitation can have profound consequences for communities, resulting in flooding and rainfall-triggered landslides, causing casualties and extensive damage each year. A key challenge to understanding and predicting these natural hazards comes f</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hydromet.bib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Captions">
    <vt:lpwstr>False</vt:lpwstr>
  </property>
  <property fmtid="{D5CDD505-2E9C-101B-9397-08002B2CF9AE}" pid="13" name="cref">
    <vt:lpwstr>False</vt:lpwstr>
  </property>
  <property fmtid="{D5CDD505-2E9C-101B-9397-08002B2CF9AE}" pid="14" name="crossrefYaml">
    <vt:lpwstr>pandoc-crossref.yaml</vt:lpwstr>
  </property>
  <property fmtid="{D5CDD505-2E9C-101B-9397-08002B2CF9AE}" pid="15" name="eqLabels">
    <vt:lpwstr>arabic</vt:lpwstr>
  </property>
  <property fmtid="{D5CDD505-2E9C-101B-9397-08002B2CF9AE}" pid="16" name="eqnPrefix">
    <vt:lpwstr/>
  </property>
  <property fmtid="{D5CDD505-2E9C-101B-9397-08002B2CF9AE}" pid="17" name="eqnPrefixTemplate">
    <vt:lpwstr>p i</vt:lpwstr>
  </property>
  <property fmtid="{D5CDD505-2E9C-101B-9397-08002B2CF9AE}" pid="18" name="figLabels">
    <vt:lpwstr>arabic</vt:lpwstr>
  </property>
  <property fmtid="{D5CDD505-2E9C-101B-9397-08002B2CF9AE}" pid="19" name="figPrefix">
    <vt:lpwstr/>
  </property>
  <property fmtid="{D5CDD505-2E9C-101B-9397-08002B2CF9AE}" pid="20" name="figPrefixTemplate">
    <vt:lpwstr>p i</vt:lpwstr>
  </property>
  <property fmtid="{D5CDD505-2E9C-101B-9397-08002B2CF9AE}" pid="21" name="figureTemplate">
    <vt:lpwstr>figureTitle ititleDelim t</vt:lpwstr>
  </property>
  <property fmtid="{D5CDD505-2E9C-101B-9397-08002B2CF9AE}" pid="22" name="figureTitle">
    <vt:lpwstr>Figure</vt:lpwstr>
  </property>
  <property fmtid="{D5CDD505-2E9C-101B-9397-08002B2CF9AE}" pid="23" name="lastDelim">
    <vt:lpwstr>, </vt:lpwstr>
  </property>
  <property fmtid="{D5CDD505-2E9C-101B-9397-08002B2CF9AE}" pid="24" name="linkReferences">
    <vt:lpwstr>False</vt:lpwstr>
  </property>
  <property fmtid="{D5CDD505-2E9C-101B-9397-08002B2CF9AE}" pid="25" name="listingTemplate">
    <vt:lpwstr>listingTitle ititleDelim t</vt:lpwstr>
  </property>
  <property fmtid="{D5CDD505-2E9C-101B-9397-08002B2CF9AE}" pid="26" name="listingTitle">
    <vt:lpwstr>Listing</vt:lpwstr>
  </property>
  <property fmtid="{D5CDD505-2E9C-101B-9397-08002B2CF9AE}" pid="27" name="listings">
    <vt:lpwstr>False</vt:lpwstr>
  </property>
  <property fmtid="{D5CDD505-2E9C-101B-9397-08002B2CF9AE}" pid="28" name="lofTitle">
    <vt:lpwstr>List of Figures</vt:lpwstr>
  </property>
  <property fmtid="{D5CDD505-2E9C-101B-9397-08002B2CF9AE}" pid="29" name="lolTitle">
    <vt:lpwstr>List of Listings</vt:lpwstr>
  </property>
  <property fmtid="{D5CDD505-2E9C-101B-9397-08002B2CF9AE}" pid="30" name="lotTitle">
    <vt:lpwstr>List of Tables</vt:lpwstr>
  </property>
  <property fmtid="{D5CDD505-2E9C-101B-9397-08002B2CF9AE}" pid="31" name="lstLabels">
    <vt:lpwstr>arabic</vt:lpwstr>
  </property>
  <property fmtid="{D5CDD505-2E9C-101B-9397-08002B2CF9AE}" pid="32" name="lstPrefix">
    <vt:lpwstr/>
  </property>
  <property fmtid="{D5CDD505-2E9C-101B-9397-08002B2CF9AE}" pid="33" name="lstPrefixTemplate">
    <vt:lpwstr>p i</vt:lpwstr>
  </property>
  <property fmtid="{D5CDD505-2E9C-101B-9397-08002B2CF9AE}" pid="34" name="nameInLink">
    <vt:lpwstr>False</vt:lpwstr>
  </property>
  <property fmtid="{D5CDD505-2E9C-101B-9397-08002B2CF9AE}" pid="35" name="numberSections">
    <vt:lpwstr>False</vt:lpwstr>
  </property>
  <property fmtid="{D5CDD505-2E9C-101B-9397-08002B2CF9AE}" pid="36" name="output">
    <vt:lpwstr/>
  </property>
  <property fmtid="{D5CDD505-2E9C-101B-9397-08002B2CF9AE}" pid="37" name="pairDelim">
    <vt:lpwstr>, </vt:lpwstr>
  </property>
  <property fmtid="{D5CDD505-2E9C-101B-9397-08002B2CF9AE}" pid="38" name="rangeDelim">
    <vt:lpwstr>-</vt:lpwstr>
  </property>
  <property fmtid="{D5CDD505-2E9C-101B-9397-08002B2CF9AE}" pid="39" name="refDelim">
    <vt:lpwstr>, </vt:lpwstr>
  </property>
  <property fmtid="{D5CDD505-2E9C-101B-9397-08002B2CF9AE}" pid="40" name="refIndexTemplate">
    <vt:lpwstr>isuf</vt:lpwstr>
  </property>
  <property fmtid="{D5CDD505-2E9C-101B-9397-08002B2CF9AE}" pid="41" name="secHeaderDelim">
    <vt:lpwstr> </vt:lpwstr>
  </property>
  <property fmtid="{D5CDD505-2E9C-101B-9397-08002B2CF9AE}" pid="42" name="secHeaderTemplate">
    <vt:lpwstr>isecHeaderDelimt</vt:lpwstr>
  </property>
  <property fmtid="{D5CDD505-2E9C-101B-9397-08002B2CF9AE}" pid="43" name="secLabels">
    <vt:lpwstr>arabic</vt:lpwstr>
  </property>
  <property fmtid="{D5CDD505-2E9C-101B-9397-08002B2CF9AE}" pid="44" name="secPrefix">
    <vt:lpwstr/>
  </property>
  <property fmtid="{D5CDD505-2E9C-101B-9397-08002B2CF9AE}" pid="45" name="secPrefixTemplate">
    <vt:lpwstr>p i</vt:lpwstr>
  </property>
  <property fmtid="{D5CDD505-2E9C-101B-9397-08002B2CF9AE}" pid="46" name="sectionsDepth">
    <vt:lpwstr>0</vt:lpwstr>
  </property>
  <property fmtid="{D5CDD505-2E9C-101B-9397-08002B2CF9AE}" pid="47" name="subfigGrid">
    <vt:lpwstr>False</vt:lpwstr>
  </property>
  <property fmtid="{D5CDD505-2E9C-101B-9397-08002B2CF9AE}" pid="48" name="subfigLabels">
    <vt:lpwstr>alpha a</vt:lpwstr>
  </property>
  <property fmtid="{D5CDD505-2E9C-101B-9397-08002B2CF9AE}" pid="49" name="subfigureChildTemplate">
    <vt:lpwstr>i</vt:lpwstr>
  </property>
  <property fmtid="{D5CDD505-2E9C-101B-9397-08002B2CF9AE}" pid="50" name="subfigureRefIndexTemplate">
    <vt:lpwstr>isuf (s)</vt:lpwstr>
  </property>
  <property fmtid="{D5CDD505-2E9C-101B-9397-08002B2CF9AE}" pid="51" name="subfigureTemplate">
    <vt:lpwstr>figureTitle ititleDelim t. ccs</vt:lpwstr>
  </property>
  <property fmtid="{D5CDD505-2E9C-101B-9397-08002B2CF9AE}" pid="52" name="tableEqns">
    <vt:lpwstr>False</vt:lpwstr>
  </property>
  <property fmtid="{D5CDD505-2E9C-101B-9397-08002B2CF9AE}" pid="53" name="tableTemplate">
    <vt:lpwstr>tableTitle ititleDelim t</vt:lpwstr>
  </property>
  <property fmtid="{D5CDD505-2E9C-101B-9397-08002B2CF9AE}" pid="54" name="tableTitle">
    <vt:lpwstr>Table</vt:lpwstr>
  </property>
  <property fmtid="{D5CDD505-2E9C-101B-9397-08002B2CF9AE}" pid="55" name="tblLabels">
    <vt:lpwstr>arabic</vt:lpwstr>
  </property>
  <property fmtid="{D5CDD505-2E9C-101B-9397-08002B2CF9AE}" pid="56" name="tblPrefix">
    <vt:lpwstr/>
  </property>
  <property fmtid="{D5CDD505-2E9C-101B-9397-08002B2CF9AE}" pid="57" name="tblPrefixTemplate">
    <vt:lpwstr>p i</vt:lpwstr>
  </property>
  <property fmtid="{D5CDD505-2E9C-101B-9397-08002B2CF9AE}" pid="58" name="titleDelim">
    <vt:lpwstr>:</vt:lpwstr>
  </property>
</Properties>
</file>